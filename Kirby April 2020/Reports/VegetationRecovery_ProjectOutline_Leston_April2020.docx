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2D419" w14:textId="6151DDD5" w:rsidR="008C1D7C" w:rsidRDefault="008C1D7C" w:rsidP="007450C3">
      <w:pPr>
        <w:pStyle w:val="Heading2"/>
        <w:jc w:val="center"/>
        <w:rPr>
          <w:rFonts w:ascii="Cambria" w:hAnsi="Cambria" w:cs="Times New Roman"/>
          <w:i w:val="0"/>
          <w:iCs w:val="0"/>
          <w:kern w:val="32"/>
        </w:rPr>
      </w:pPr>
      <w:r w:rsidRPr="008C1D7C">
        <w:rPr>
          <w:rFonts w:ascii="Cambria" w:hAnsi="Cambria" w:cs="Times New Roman"/>
          <w:i w:val="0"/>
          <w:iCs w:val="0"/>
          <w:kern w:val="32"/>
        </w:rPr>
        <w:t>Boreal Ecosystem Recovery and Assessment (BERA)</w:t>
      </w:r>
      <w:r w:rsidR="0036049B">
        <w:rPr>
          <w:rFonts w:ascii="Cambria" w:hAnsi="Cambria" w:cs="Times New Roman"/>
          <w:i w:val="0"/>
          <w:iCs w:val="0"/>
          <w:kern w:val="32"/>
        </w:rPr>
        <w:t xml:space="preserve"> </w:t>
      </w:r>
    </w:p>
    <w:p w14:paraId="638F81DF" w14:textId="77777777" w:rsidR="007450C3" w:rsidRPr="003A7AD3" w:rsidRDefault="007450C3" w:rsidP="007450C3">
      <w:pPr>
        <w:pStyle w:val="Heading2"/>
        <w:jc w:val="center"/>
        <w:rPr>
          <w:rStyle w:val="Emphasis"/>
          <w:rFonts w:ascii="Cambria" w:hAnsi="Cambria" w:cs="Times New Roman"/>
          <w:b w:val="0"/>
          <w:color w:val="1F4E79" w:themeColor="accent1" w:themeShade="80"/>
        </w:rPr>
      </w:pPr>
      <w:r w:rsidRPr="003A7AD3">
        <w:rPr>
          <w:rStyle w:val="Emphasis"/>
          <w:rFonts w:ascii="Cambria" w:hAnsi="Cambria" w:cs="Times New Roman"/>
          <w:b w:val="0"/>
          <w:color w:val="1F4E79" w:themeColor="accent1" w:themeShade="80"/>
        </w:rPr>
        <w:t>Project Outline</w:t>
      </w:r>
    </w:p>
    <w:p w14:paraId="13762A19" w14:textId="77777777" w:rsidR="00F044FC" w:rsidRPr="003A7AD3" w:rsidRDefault="00F044FC" w:rsidP="008C38D0">
      <w:pPr>
        <w:rPr>
          <w:rFonts w:asciiTheme="minorHAnsi" w:hAnsiTheme="minorHAnsi"/>
        </w:rPr>
      </w:pPr>
    </w:p>
    <w:tbl>
      <w:tblPr>
        <w:tblStyle w:val="TableGrid"/>
        <w:tblW w:w="0" w:type="auto"/>
        <w:jc w:val="center"/>
        <w:tblCellMar>
          <w:left w:w="115" w:type="dxa"/>
          <w:right w:w="115" w:type="dxa"/>
        </w:tblCellMar>
        <w:tblLook w:val="01E0" w:firstRow="1" w:lastRow="1" w:firstColumn="1" w:lastColumn="1" w:noHBand="0" w:noVBand="0"/>
      </w:tblPr>
      <w:tblGrid>
        <w:gridCol w:w="1970"/>
        <w:gridCol w:w="6660"/>
      </w:tblGrid>
      <w:tr w:rsidR="003A7AD3" w:rsidRPr="003A7AD3" w14:paraId="3A7A9303" w14:textId="77777777" w:rsidTr="00991923">
        <w:trPr>
          <w:jc w:val="center"/>
        </w:trPr>
        <w:tc>
          <w:tcPr>
            <w:tcW w:w="8741" w:type="dxa"/>
            <w:gridSpan w:val="2"/>
          </w:tcPr>
          <w:p w14:paraId="3739ABA4" w14:textId="201C6AD1" w:rsidR="00991923" w:rsidRPr="003A7AD3" w:rsidRDefault="005A4A60" w:rsidP="00991923">
            <w:pPr>
              <w:pStyle w:val="Heading1"/>
              <w:spacing w:before="60"/>
              <w:rPr>
                <w:rFonts w:asciiTheme="minorHAnsi" w:hAnsiTheme="minorHAnsi"/>
                <w:sz w:val="22"/>
                <w:szCs w:val="22"/>
              </w:rPr>
            </w:pPr>
            <w:r>
              <w:rPr>
                <w:rFonts w:asciiTheme="minorHAnsi" w:hAnsiTheme="minorHAnsi"/>
                <w:sz w:val="22"/>
                <w:szCs w:val="22"/>
              </w:rPr>
              <w:lastRenderedPageBreak/>
              <w:t xml:space="preserve">Evaluation bird models produced by 1 or more GIS layers: </w:t>
            </w:r>
            <w:r w:rsidR="003E1CBD">
              <w:rPr>
                <w:rFonts w:asciiTheme="minorHAnsi" w:hAnsiTheme="minorHAnsi"/>
                <w:sz w:val="22"/>
                <w:szCs w:val="22"/>
              </w:rPr>
              <w:t>The value of high-density LIDAR data in predicting boreal bird species</w:t>
            </w:r>
          </w:p>
        </w:tc>
      </w:tr>
      <w:tr w:rsidR="003A7AD3" w:rsidRPr="003A7AD3" w14:paraId="1AB22389" w14:textId="77777777" w:rsidTr="00991923">
        <w:trPr>
          <w:jc w:val="center"/>
        </w:trPr>
        <w:tc>
          <w:tcPr>
            <w:tcW w:w="1980" w:type="dxa"/>
            <w:vAlign w:val="center"/>
          </w:tcPr>
          <w:p w14:paraId="0B66AB2A" w14:textId="77777777" w:rsidR="00991923" w:rsidRPr="003A7AD3" w:rsidRDefault="00991923" w:rsidP="00991923">
            <w:pPr>
              <w:pStyle w:val="Heading1"/>
              <w:spacing w:before="60"/>
              <w:rPr>
                <w:rFonts w:asciiTheme="minorHAnsi" w:hAnsiTheme="minorHAnsi"/>
                <w:sz w:val="22"/>
                <w:szCs w:val="22"/>
              </w:rPr>
            </w:pPr>
            <w:r w:rsidRPr="003A7AD3">
              <w:rPr>
                <w:rFonts w:asciiTheme="minorHAnsi" w:hAnsiTheme="minorHAnsi"/>
                <w:sz w:val="22"/>
                <w:szCs w:val="22"/>
              </w:rPr>
              <w:t>Lead</w:t>
            </w:r>
          </w:p>
        </w:tc>
        <w:tc>
          <w:tcPr>
            <w:tcW w:w="6761" w:type="dxa"/>
            <w:vAlign w:val="center"/>
          </w:tcPr>
          <w:p w14:paraId="7CC13243" w14:textId="483B70AC" w:rsidR="00991923" w:rsidRPr="003A7AD3" w:rsidRDefault="00991923" w:rsidP="00991923">
            <w:pPr>
              <w:rPr>
                <w:rFonts w:asciiTheme="minorHAnsi" w:hAnsiTheme="minorHAnsi"/>
                <w:sz w:val="22"/>
                <w:szCs w:val="22"/>
              </w:rPr>
            </w:pPr>
            <w:r w:rsidRPr="003A7AD3">
              <w:rPr>
                <w:rFonts w:asciiTheme="minorHAnsi" w:hAnsiTheme="minorHAnsi"/>
                <w:sz w:val="22"/>
                <w:szCs w:val="22"/>
              </w:rPr>
              <w:t>Name and affiliation of person primarily responsible</w:t>
            </w:r>
            <w:r w:rsidR="00790B21">
              <w:rPr>
                <w:rFonts w:asciiTheme="minorHAnsi" w:hAnsiTheme="minorHAnsi"/>
                <w:sz w:val="22"/>
                <w:szCs w:val="22"/>
              </w:rPr>
              <w:t xml:space="preserve">: Lionel Leston [BERA, </w:t>
            </w:r>
            <w:proofErr w:type="spellStart"/>
            <w:r w:rsidR="00790B21">
              <w:rPr>
                <w:rFonts w:asciiTheme="minorHAnsi" w:hAnsiTheme="minorHAnsi"/>
                <w:sz w:val="22"/>
                <w:szCs w:val="22"/>
              </w:rPr>
              <w:t>Bioacoustic</w:t>
            </w:r>
            <w:proofErr w:type="spellEnd"/>
            <w:r w:rsidR="00790B21">
              <w:rPr>
                <w:rFonts w:asciiTheme="minorHAnsi" w:hAnsiTheme="minorHAnsi"/>
                <w:sz w:val="22"/>
                <w:szCs w:val="22"/>
              </w:rPr>
              <w:t xml:space="preserve"> Unit, University of Alberta]</w:t>
            </w:r>
          </w:p>
        </w:tc>
      </w:tr>
      <w:tr w:rsidR="003A7AD3" w:rsidRPr="003A7AD3" w14:paraId="7A9ABC49" w14:textId="77777777" w:rsidTr="00991923">
        <w:trPr>
          <w:jc w:val="center"/>
        </w:trPr>
        <w:tc>
          <w:tcPr>
            <w:tcW w:w="1980" w:type="dxa"/>
            <w:vAlign w:val="center"/>
          </w:tcPr>
          <w:p w14:paraId="3F0A0786" w14:textId="77777777" w:rsidR="00991923" w:rsidRPr="003A7AD3" w:rsidRDefault="00991923" w:rsidP="00991923">
            <w:pPr>
              <w:pStyle w:val="Heading1"/>
              <w:spacing w:before="60"/>
              <w:rPr>
                <w:rFonts w:asciiTheme="minorHAnsi" w:hAnsiTheme="minorHAnsi"/>
                <w:sz w:val="22"/>
                <w:szCs w:val="22"/>
              </w:rPr>
            </w:pPr>
            <w:r w:rsidRPr="003A7AD3">
              <w:rPr>
                <w:rFonts w:asciiTheme="minorHAnsi" w:hAnsiTheme="minorHAnsi"/>
                <w:sz w:val="22"/>
                <w:szCs w:val="22"/>
              </w:rPr>
              <w:t>Collaborators</w:t>
            </w:r>
          </w:p>
        </w:tc>
        <w:tc>
          <w:tcPr>
            <w:tcW w:w="6761" w:type="dxa"/>
            <w:vAlign w:val="center"/>
          </w:tcPr>
          <w:p w14:paraId="5EDFD36E" w14:textId="77777777" w:rsidR="00991923" w:rsidRDefault="00790B21" w:rsidP="00991923">
            <w:pPr>
              <w:numPr>
                <w:ilvl w:val="0"/>
                <w:numId w:val="4"/>
              </w:numPr>
              <w:rPr>
                <w:rFonts w:asciiTheme="minorHAnsi" w:hAnsiTheme="minorHAnsi"/>
                <w:sz w:val="22"/>
                <w:szCs w:val="22"/>
              </w:rPr>
            </w:pPr>
            <w:r>
              <w:rPr>
                <w:rFonts w:asciiTheme="minorHAnsi" w:hAnsiTheme="minorHAnsi"/>
                <w:sz w:val="22"/>
                <w:szCs w:val="22"/>
              </w:rPr>
              <w:t xml:space="preserve">Gustavo Lopez </w:t>
            </w:r>
            <w:proofErr w:type="spellStart"/>
            <w:r>
              <w:rPr>
                <w:rFonts w:asciiTheme="minorHAnsi" w:hAnsiTheme="minorHAnsi"/>
                <w:sz w:val="22"/>
                <w:szCs w:val="22"/>
              </w:rPr>
              <w:t>Quieroz</w:t>
            </w:r>
            <w:proofErr w:type="spellEnd"/>
            <w:r>
              <w:rPr>
                <w:rFonts w:asciiTheme="minorHAnsi" w:hAnsiTheme="minorHAnsi"/>
                <w:sz w:val="22"/>
                <w:szCs w:val="22"/>
              </w:rPr>
              <w:t xml:space="preserve"> [BERA, University of Calgary]</w:t>
            </w:r>
          </w:p>
          <w:p w14:paraId="3BD05F03" w14:textId="28D97E91" w:rsidR="00790B21" w:rsidRDefault="00790B21" w:rsidP="00991923">
            <w:pPr>
              <w:numPr>
                <w:ilvl w:val="0"/>
                <w:numId w:val="4"/>
              </w:numPr>
              <w:rPr>
                <w:rFonts w:asciiTheme="minorHAnsi" w:hAnsiTheme="minorHAnsi"/>
                <w:sz w:val="22"/>
                <w:szCs w:val="22"/>
              </w:rPr>
            </w:pPr>
            <w:proofErr w:type="spellStart"/>
            <w:r>
              <w:rPr>
                <w:rFonts w:asciiTheme="minorHAnsi" w:hAnsiTheme="minorHAnsi"/>
                <w:sz w:val="22"/>
                <w:szCs w:val="22"/>
              </w:rPr>
              <w:t>Mustafizur</w:t>
            </w:r>
            <w:proofErr w:type="spellEnd"/>
            <w:r>
              <w:rPr>
                <w:rFonts w:asciiTheme="minorHAnsi" w:hAnsiTheme="minorHAnsi"/>
                <w:sz w:val="22"/>
                <w:szCs w:val="22"/>
              </w:rPr>
              <w:t xml:space="preserve"> Rahman [BERA, University of Calgary]</w:t>
            </w:r>
          </w:p>
          <w:p w14:paraId="5E80824C" w14:textId="3F94CA13" w:rsidR="00790B21" w:rsidRDefault="00790B21" w:rsidP="00991923">
            <w:pPr>
              <w:numPr>
                <w:ilvl w:val="0"/>
                <w:numId w:val="4"/>
              </w:numPr>
              <w:rPr>
                <w:rFonts w:asciiTheme="minorHAnsi" w:hAnsiTheme="minorHAnsi"/>
                <w:sz w:val="22"/>
                <w:szCs w:val="22"/>
              </w:rPr>
            </w:pPr>
            <w:r>
              <w:rPr>
                <w:rFonts w:asciiTheme="minorHAnsi" w:hAnsiTheme="minorHAnsi"/>
                <w:sz w:val="22"/>
                <w:szCs w:val="22"/>
              </w:rPr>
              <w:t xml:space="preserve">Silvia Alejandra </w:t>
            </w:r>
            <w:proofErr w:type="spellStart"/>
            <w:r>
              <w:rPr>
                <w:rFonts w:asciiTheme="minorHAnsi" w:hAnsiTheme="minorHAnsi"/>
                <w:sz w:val="22"/>
                <w:szCs w:val="22"/>
              </w:rPr>
              <w:t>Losada</w:t>
            </w:r>
            <w:proofErr w:type="spellEnd"/>
            <w:r>
              <w:rPr>
                <w:rFonts w:asciiTheme="minorHAnsi" w:hAnsiTheme="minorHAnsi"/>
                <w:sz w:val="22"/>
                <w:szCs w:val="22"/>
              </w:rPr>
              <w:t xml:space="preserve"> [BERA, University of Calgary]</w:t>
            </w:r>
          </w:p>
          <w:p w14:paraId="1649758C" w14:textId="49C46ACE" w:rsidR="00790B21" w:rsidRDefault="00790B21" w:rsidP="00991923">
            <w:pPr>
              <w:numPr>
                <w:ilvl w:val="0"/>
                <w:numId w:val="4"/>
              </w:numPr>
              <w:rPr>
                <w:rFonts w:asciiTheme="minorHAnsi" w:hAnsiTheme="minorHAnsi"/>
                <w:sz w:val="22"/>
                <w:szCs w:val="22"/>
              </w:rPr>
            </w:pPr>
            <w:r>
              <w:rPr>
                <w:rFonts w:asciiTheme="minorHAnsi" w:hAnsiTheme="minorHAnsi"/>
                <w:sz w:val="22"/>
                <w:szCs w:val="22"/>
              </w:rPr>
              <w:t xml:space="preserve">Erin Bayne [BERA, </w:t>
            </w:r>
            <w:proofErr w:type="spellStart"/>
            <w:r>
              <w:rPr>
                <w:rFonts w:asciiTheme="minorHAnsi" w:hAnsiTheme="minorHAnsi"/>
                <w:sz w:val="22"/>
                <w:szCs w:val="22"/>
              </w:rPr>
              <w:t>Bioacoustic</w:t>
            </w:r>
            <w:proofErr w:type="spellEnd"/>
            <w:r>
              <w:rPr>
                <w:rFonts w:asciiTheme="minorHAnsi" w:hAnsiTheme="minorHAnsi"/>
                <w:sz w:val="22"/>
                <w:szCs w:val="22"/>
              </w:rPr>
              <w:t xml:space="preserve"> Unit, University of Alberta]</w:t>
            </w:r>
          </w:p>
          <w:p w14:paraId="07E2233A" w14:textId="77777777" w:rsidR="00790B21" w:rsidRDefault="00790B21" w:rsidP="00991923">
            <w:pPr>
              <w:numPr>
                <w:ilvl w:val="0"/>
                <w:numId w:val="4"/>
              </w:numPr>
              <w:rPr>
                <w:rFonts w:asciiTheme="minorHAnsi" w:hAnsiTheme="minorHAnsi"/>
                <w:sz w:val="22"/>
                <w:szCs w:val="22"/>
              </w:rPr>
            </w:pPr>
            <w:r>
              <w:rPr>
                <w:rFonts w:asciiTheme="minorHAnsi" w:hAnsiTheme="minorHAnsi"/>
                <w:sz w:val="22"/>
                <w:szCs w:val="22"/>
              </w:rPr>
              <w:t xml:space="preserve">Julia </w:t>
            </w:r>
            <w:proofErr w:type="spellStart"/>
            <w:r>
              <w:rPr>
                <w:rFonts w:asciiTheme="minorHAnsi" w:hAnsiTheme="minorHAnsi"/>
                <w:sz w:val="22"/>
                <w:szCs w:val="22"/>
              </w:rPr>
              <w:t>Linke</w:t>
            </w:r>
            <w:proofErr w:type="spellEnd"/>
            <w:r>
              <w:rPr>
                <w:rFonts w:asciiTheme="minorHAnsi" w:hAnsiTheme="minorHAnsi"/>
                <w:sz w:val="22"/>
                <w:szCs w:val="22"/>
              </w:rPr>
              <w:t xml:space="preserve"> [BERA, University of Calgary]</w:t>
            </w:r>
          </w:p>
          <w:p w14:paraId="7ECF87D4" w14:textId="168CB594" w:rsidR="00E40613" w:rsidRPr="003A7AD3" w:rsidRDefault="00E40613" w:rsidP="00991923">
            <w:pPr>
              <w:numPr>
                <w:ilvl w:val="0"/>
                <w:numId w:val="4"/>
              </w:numPr>
              <w:rPr>
                <w:rFonts w:asciiTheme="minorHAnsi" w:hAnsiTheme="minorHAnsi"/>
                <w:sz w:val="22"/>
                <w:szCs w:val="22"/>
              </w:rPr>
            </w:pPr>
            <w:r>
              <w:rPr>
                <w:rFonts w:asciiTheme="minorHAnsi" w:hAnsiTheme="minorHAnsi"/>
                <w:sz w:val="22"/>
                <w:szCs w:val="22"/>
              </w:rPr>
              <w:t>Greg McDermid [BERA, University of Calgary]</w:t>
            </w:r>
          </w:p>
        </w:tc>
      </w:tr>
      <w:tr w:rsidR="003A7AD3" w:rsidRPr="003A7AD3" w14:paraId="6D050084" w14:textId="77777777" w:rsidTr="00991923">
        <w:trPr>
          <w:jc w:val="center"/>
        </w:trPr>
        <w:tc>
          <w:tcPr>
            <w:tcW w:w="1980" w:type="dxa"/>
            <w:vAlign w:val="center"/>
          </w:tcPr>
          <w:p w14:paraId="1D36287E" w14:textId="77777777" w:rsidR="00991923" w:rsidRPr="003A7AD3" w:rsidRDefault="00991923" w:rsidP="00991923">
            <w:pPr>
              <w:pStyle w:val="Heading1"/>
              <w:spacing w:before="60"/>
              <w:rPr>
                <w:rFonts w:asciiTheme="minorHAnsi" w:hAnsiTheme="minorHAnsi"/>
                <w:sz w:val="22"/>
                <w:szCs w:val="22"/>
              </w:rPr>
            </w:pPr>
            <w:r w:rsidRPr="003A7AD3">
              <w:rPr>
                <w:rFonts w:asciiTheme="minorHAnsi" w:hAnsiTheme="minorHAnsi"/>
                <w:sz w:val="22"/>
                <w:szCs w:val="22"/>
              </w:rPr>
              <w:t>Data Requirements</w:t>
            </w:r>
          </w:p>
        </w:tc>
        <w:tc>
          <w:tcPr>
            <w:tcW w:w="6761" w:type="dxa"/>
            <w:vAlign w:val="center"/>
          </w:tcPr>
          <w:p w14:paraId="4B040368" w14:textId="77777777" w:rsidR="00991923" w:rsidRDefault="000A10C1" w:rsidP="00991923">
            <w:pPr>
              <w:numPr>
                <w:ilvl w:val="0"/>
                <w:numId w:val="4"/>
              </w:numPr>
              <w:rPr>
                <w:rFonts w:asciiTheme="minorHAnsi" w:hAnsiTheme="minorHAnsi"/>
                <w:sz w:val="22"/>
                <w:szCs w:val="22"/>
              </w:rPr>
            </w:pPr>
            <w:r>
              <w:rPr>
                <w:rFonts w:asciiTheme="minorHAnsi" w:hAnsiTheme="minorHAnsi"/>
                <w:sz w:val="22"/>
                <w:szCs w:val="22"/>
              </w:rPr>
              <w:t xml:space="preserve">Avian point count data (provided by the </w:t>
            </w:r>
            <w:proofErr w:type="spellStart"/>
            <w:r>
              <w:rPr>
                <w:rFonts w:asciiTheme="minorHAnsi" w:hAnsiTheme="minorHAnsi"/>
                <w:sz w:val="22"/>
                <w:szCs w:val="22"/>
              </w:rPr>
              <w:t>Bioacoustic</w:t>
            </w:r>
            <w:proofErr w:type="spellEnd"/>
            <w:r>
              <w:rPr>
                <w:rFonts w:asciiTheme="minorHAnsi" w:hAnsiTheme="minorHAnsi"/>
                <w:sz w:val="22"/>
                <w:szCs w:val="22"/>
              </w:rPr>
              <w:t xml:space="preserve"> Unit)</w:t>
            </w:r>
          </w:p>
          <w:p w14:paraId="0653644A" w14:textId="5C34FFB2" w:rsidR="000A10C1" w:rsidRDefault="000A10C1" w:rsidP="00991923">
            <w:pPr>
              <w:numPr>
                <w:ilvl w:val="0"/>
                <w:numId w:val="4"/>
              </w:numPr>
              <w:rPr>
                <w:rFonts w:asciiTheme="minorHAnsi" w:hAnsiTheme="minorHAnsi"/>
                <w:sz w:val="22"/>
                <w:szCs w:val="22"/>
              </w:rPr>
            </w:pPr>
            <w:r>
              <w:rPr>
                <w:rFonts w:asciiTheme="minorHAnsi" w:hAnsiTheme="minorHAnsi"/>
                <w:sz w:val="22"/>
                <w:szCs w:val="22"/>
              </w:rPr>
              <w:t xml:space="preserve">Coarse-scale </w:t>
            </w:r>
            <w:r w:rsidR="00D260B5">
              <w:rPr>
                <w:rFonts w:asciiTheme="minorHAnsi" w:hAnsiTheme="minorHAnsi"/>
                <w:sz w:val="22"/>
                <w:szCs w:val="22"/>
              </w:rPr>
              <w:t xml:space="preserve">Alberta Vegetation Inventory </w:t>
            </w:r>
            <w:r>
              <w:rPr>
                <w:rFonts w:asciiTheme="minorHAnsi" w:hAnsiTheme="minorHAnsi"/>
                <w:sz w:val="22"/>
                <w:szCs w:val="22"/>
              </w:rPr>
              <w:t>habitat and footprint data (provided by the Alberta Biodiversity Monitoring Institute)</w:t>
            </w:r>
          </w:p>
          <w:p w14:paraId="7842454C" w14:textId="649C6045" w:rsidR="00D260B5" w:rsidRDefault="00D260B5" w:rsidP="00991923">
            <w:pPr>
              <w:numPr>
                <w:ilvl w:val="0"/>
                <w:numId w:val="4"/>
              </w:numPr>
              <w:rPr>
                <w:rFonts w:asciiTheme="minorHAnsi" w:hAnsiTheme="minorHAnsi"/>
                <w:sz w:val="22"/>
                <w:szCs w:val="22"/>
              </w:rPr>
            </w:pPr>
            <w:r>
              <w:rPr>
                <w:rFonts w:asciiTheme="minorHAnsi" w:hAnsiTheme="minorHAnsi"/>
                <w:sz w:val="22"/>
                <w:szCs w:val="22"/>
              </w:rPr>
              <w:t>Remote sensing vegetation data (Beaudoin layer)</w:t>
            </w:r>
          </w:p>
          <w:p w14:paraId="454505F8" w14:textId="70B94CB8" w:rsidR="00C37668" w:rsidRDefault="00C37668" w:rsidP="00991923">
            <w:pPr>
              <w:numPr>
                <w:ilvl w:val="0"/>
                <w:numId w:val="4"/>
              </w:numPr>
              <w:rPr>
                <w:rFonts w:asciiTheme="minorHAnsi" w:hAnsiTheme="minorHAnsi"/>
                <w:sz w:val="22"/>
                <w:szCs w:val="22"/>
              </w:rPr>
            </w:pPr>
            <w:r>
              <w:rPr>
                <w:rFonts w:asciiTheme="minorHAnsi" w:hAnsiTheme="minorHAnsi"/>
                <w:sz w:val="22"/>
                <w:szCs w:val="22"/>
              </w:rPr>
              <w:t xml:space="preserve">LIDAR point cloud data (provided by Greg McDermid and </w:t>
            </w:r>
            <w:proofErr w:type="spellStart"/>
            <w:r>
              <w:rPr>
                <w:rFonts w:asciiTheme="minorHAnsi" w:hAnsiTheme="minorHAnsi"/>
                <w:sz w:val="22"/>
                <w:szCs w:val="22"/>
              </w:rPr>
              <w:t>Mustafizur</w:t>
            </w:r>
            <w:proofErr w:type="spellEnd"/>
            <w:r>
              <w:rPr>
                <w:rFonts w:asciiTheme="minorHAnsi" w:hAnsiTheme="minorHAnsi"/>
                <w:sz w:val="22"/>
                <w:szCs w:val="22"/>
              </w:rPr>
              <w:t xml:space="preserve"> Rahman)</w:t>
            </w:r>
          </w:p>
          <w:p w14:paraId="41BC39DF" w14:textId="0425A2D8" w:rsidR="00E40613" w:rsidRPr="00C37668" w:rsidRDefault="00E40613" w:rsidP="005A4A60">
            <w:pPr>
              <w:ind w:left="360"/>
              <w:rPr>
                <w:rFonts w:asciiTheme="minorHAnsi" w:hAnsiTheme="minorHAnsi"/>
                <w:sz w:val="22"/>
                <w:szCs w:val="22"/>
              </w:rPr>
            </w:pPr>
          </w:p>
        </w:tc>
      </w:tr>
      <w:tr w:rsidR="003A7AD3" w:rsidRPr="003A7AD3" w14:paraId="765F2946" w14:textId="77777777" w:rsidTr="00991923">
        <w:trPr>
          <w:jc w:val="center"/>
        </w:trPr>
        <w:tc>
          <w:tcPr>
            <w:tcW w:w="1980" w:type="dxa"/>
            <w:vAlign w:val="center"/>
          </w:tcPr>
          <w:p w14:paraId="73F1C65B" w14:textId="77777777" w:rsidR="00991923" w:rsidRPr="003A7AD3" w:rsidRDefault="00991923" w:rsidP="00991923">
            <w:pPr>
              <w:pStyle w:val="Heading1"/>
              <w:spacing w:before="60"/>
              <w:rPr>
                <w:rFonts w:asciiTheme="minorHAnsi" w:hAnsiTheme="minorHAnsi"/>
                <w:sz w:val="22"/>
                <w:szCs w:val="22"/>
              </w:rPr>
            </w:pPr>
            <w:r w:rsidRPr="003A7AD3">
              <w:rPr>
                <w:rFonts w:asciiTheme="minorHAnsi" w:hAnsiTheme="minorHAnsi"/>
                <w:sz w:val="22"/>
                <w:szCs w:val="22"/>
              </w:rPr>
              <w:t>Project Dependencies &amp; Contingency Plans</w:t>
            </w:r>
          </w:p>
        </w:tc>
        <w:tc>
          <w:tcPr>
            <w:tcW w:w="6761" w:type="dxa"/>
            <w:vAlign w:val="center"/>
          </w:tcPr>
          <w:p w14:paraId="2E7A6367" w14:textId="77777777" w:rsidR="00790B21" w:rsidRDefault="00790B21" w:rsidP="00790B21">
            <w:pPr>
              <w:ind w:left="360"/>
              <w:rPr>
                <w:rFonts w:asciiTheme="minorHAnsi" w:hAnsiTheme="minorHAnsi"/>
                <w:sz w:val="22"/>
                <w:szCs w:val="22"/>
              </w:rPr>
            </w:pPr>
            <w:r w:rsidRPr="00655002">
              <w:rPr>
                <w:rFonts w:asciiTheme="minorHAnsi" w:hAnsiTheme="minorHAnsi"/>
                <w:b/>
                <w:bCs/>
                <w:sz w:val="22"/>
                <w:szCs w:val="22"/>
              </w:rPr>
              <w:t>Dependencies</w:t>
            </w:r>
            <w:r>
              <w:rPr>
                <w:rFonts w:asciiTheme="minorHAnsi" w:hAnsiTheme="minorHAnsi"/>
                <w:sz w:val="22"/>
                <w:szCs w:val="22"/>
              </w:rPr>
              <w:t>:</w:t>
            </w:r>
          </w:p>
          <w:p w14:paraId="34D4203D" w14:textId="65030CE7" w:rsidR="00655002" w:rsidRDefault="00655002" w:rsidP="00991923">
            <w:pPr>
              <w:numPr>
                <w:ilvl w:val="0"/>
                <w:numId w:val="4"/>
              </w:numPr>
              <w:rPr>
                <w:rFonts w:asciiTheme="minorHAnsi" w:hAnsiTheme="minorHAnsi"/>
                <w:sz w:val="22"/>
                <w:szCs w:val="22"/>
              </w:rPr>
            </w:pPr>
            <w:r>
              <w:rPr>
                <w:rFonts w:asciiTheme="minorHAnsi" w:hAnsiTheme="minorHAnsi"/>
                <w:sz w:val="22"/>
                <w:szCs w:val="22"/>
              </w:rPr>
              <w:t>Transcription of remaining recordings from Kirby Grid (16 stations)</w:t>
            </w:r>
          </w:p>
          <w:p w14:paraId="1D537B62" w14:textId="32E4EC78" w:rsidR="00991923" w:rsidRDefault="00790B21" w:rsidP="00991923">
            <w:pPr>
              <w:numPr>
                <w:ilvl w:val="0"/>
                <w:numId w:val="4"/>
              </w:numPr>
              <w:rPr>
                <w:rFonts w:asciiTheme="minorHAnsi" w:hAnsiTheme="minorHAnsi"/>
                <w:sz w:val="22"/>
                <w:szCs w:val="22"/>
              </w:rPr>
            </w:pPr>
            <w:r>
              <w:rPr>
                <w:rFonts w:asciiTheme="minorHAnsi" w:hAnsiTheme="minorHAnsi"/>
                <w:sz w:val="22"/>
                <w:szCs w:val="22"/>
              </w:rPr>
              <w:t>Habitat and human footprint for Kirby Grid (</w:t>
            </w:r>
            <w:r w:rsidR="00D260B5">
              <w:rPr>
                <w:rFonts w:asciiTheme="minorHAnsi" w:hAnsiTheme="minorHAnsi"/>
                <w:sz w:val="22"/>
                <w:szCs w:val="22"/>
              </w:rPr>
              <w:t>Alberta Vegetation Inventory</w:t>
            </w:r>
            <w:r>
              <w:rPr>
                <w:rFonts w:asciiTheme="minorHAnsi" w:hAnsiTheme="minorHAnsi"/>
                <w:sz w:val="22"/>
                <w:szCs w:val="22"/>
              </w:rPr>
              <w:t xml:space="preserve"> by ABMI</w:t>
            </w:r>
            <w:r w:rsidR="00D260B5">
              <w:rPr>
                <w:rFonts w:asciiTheme="minorHAnsi" w:hAnsiTheme="minorHAnsi"/>
                <w:sz w:val="22"/>
                <w:szCs w:val="22"/>
              </w:rPr>
              <w:t>, satellite data in Beaudoin layer</w:t>
            </w:r>
            <w:r>
              <w:rPr>
                <w:rFonts w:asciiTheme="minorHAnsi" w:hAnsiTheme="minorHAnsi"/>
                <w:sz w:val="22"/>
                <w:szCs w:val="22"/>
              </w:rPr>
              <w:t>)</w:t>
            </w:r>
          </w:p>
          <w:p w14:paraId="569ECE6E" w14:textId="77777777" w:rsidR="00C37668" w:rsidRDefault="009475B7" w:rsidP="00C37668">
            <w:pPr>
              <w:numPr>
                <w:ilvl w:val="0"/>
                <w:numId w:val="4"/>
              </w:numPr>
              <w:rPr>
                <w:rFonts w:asciiTheme="minorHAnsi" w:hAnsiTheme="minorHAnsi"/>
                <w:sz w:val="22"/>
                <w:szCs w:val="22"/>
              </w:rPr>
            </w:pPr>
            <w:r w:rsidRPr="00C37668">
              <w:rPr>
                <w:rFonts w:asciiTheme="minorHAnsi" w:hAnsiTheme="minorHAnsi"/>
                <w:sz w:val="22"/>
                <w:szCs w:val="22"/>
              </w:rPr>
              <w:t xml:space="preserve">Point cloud layer (max veg ht., mean veg ht., </w:t>
            </w:r>
            <w:proofErr w:type="spellStart"/>
            <w:r w:rsidRPr="00C37668">
              <w:rPr>
                <w:rFonts w:asciiTheme="minorHAnsi" w:hAnsiTheme="minorHAnsi"/>
                <w:sz w:val="22"/>
                <w:szCs w:val="22"/>
              </w:rPr>
              <w:t>pt</w:t>
            </w:r>
            <w:proofErr w:type="spellEnd"/>
            <w:r w:rsidRPr="00C37668">
              <w:rPr>
                <w:rFonts w:asciiTheme="minorHAnsi" w:hAnsiTheme="minorHAnsi"/>
                <w:sz w:val="22"/>
                <w:szCs w:val="22"/>
              </w:rPr>
              <w:t xml:space="preserve"> hits on/near ground/at a certain height above ground (determine what scale of point cloud data, by next week)</w:t>
            </w:r>
            <w:r w:rsidR="003F3BF3" w:rsidRPr="00C37668">
              <w:rPr>
                <w:rFonts w:asciiTheme="minorHAnsi" w:hAnsiTheme="minorHAnsi"/>
                <w:sz w:val="22"/>
                <w:szCs w:val="22"/>
              </w:rPr>
              <w:t xml:space="preserve"> (available November 20)</w:t>
            </w:r>
          </w:p>
          <w:p w14:paraId="515FF273" w14:textId="63D7F063" w:rsidR="00790B21" w:rsidRPr="00C37668" w:rsidRDefault="00790B21" w:rsidP="005A4A60">
            <w:pPr>
              <w:ind w:left="360"/>
              <w:rPr>
                <w:rFonts w:asciiTheme="minorHAnsi" w:hAnsiTheme="minorHAnsi"/>
                <w:sz w:val="22"/>
                <w:szCs w:val="22"/>
              </w:rPr>
            </w:pPr>
          </w:p>
          <w:p w14:paraId="0F5D3116" w14:textId="7D3FFAC2" w:rsidR="00655002" w:rsidRPr="003A7AD3" w:rsidRDefault="00790B21" w:rsidP="00655002">
            <w:pPr>
              <w:ind w:left="360"/>
              <w:rPr>
                <w:rFonts w:asciiTheme="minorHAnsi" w:hAnsiTheme="minorHAnsi"/>
                <w:sz w:val="22"/>
                <w:szCs w:val="22"/>
              </w:rPr>
            </w:pPr>
            <w:r w:rsidRPr="00655002">
              <w:rPr>
                <w:rFonts w:asciiTheme="minorHAnsi" w:hAnsiTheme="minorHAnsi"/>
                <w:b/>
                <w:bCs/>
                <w:sz w:val="22"/>
                <w:szCs w:val="22"/>
              </w:rPr>
              <w:t>Contingency Plans</w:t>
            </w:r>
            <w:r>
              <w:rPr>
                <w:rFonts w:asciiTheme="minorHAnsi" w:hAnsiTheme="minorHAnsi"/>
                <w:sz w:val="22"/>
                <w:szCs w:val="22"/>
              </w:rPr>
              <w:t>:</w:t>
            </w:r>
          </w:p>
          <w:p w14:paraId="2FA62AE9" w14:textId="361AF0C4" w:rsidR="00991923" w:rsidRDefault="00790B21" w:rsidP="00991923">
            <w:pPr>
              <w:numPr>
                <w:ilvl w:val="0"/>
                <w:numId w:val="4"/>
              </w:numPr>
              <w:rPr>
                <w:rFonts w:asciiTheme="minorHAnsi" w:hAnsiTheme="minorHAnsi"/>
                <w:sz w:val="22"/>
                <w:szCs w:val="22"/>
              </w:rPr>
            </w:pPr>
            <w:r>
              <w:rPr>
                <w:rFonts w:asciiTheme="minorHAnsi" w:hAnsiTheme="minorHAnsi"/>
                <w:sz w:val="22"/>
                <w:szCs w:val="22"/>
              </w:rPr>
              <w:t xml:space="preserve">Alternate coarse layers available as </w:t>
            </w:r>
            <w:proofErr w:type="spellStart"/>
            <w:r>
              <w:rPr>
                <w:rFonts w:asciiTheme="minorHAnsi" w:hAnsiTheme="minorHAnsi"/>
                <w:sz w:val="22"/>
                <w:szCs w:val="22"/>
              </w:rPr>
              <w:t>rasters</w:t>
            </w:r>
            <w:proofErr w:type="spellEnd"/>
            <w:r>
              <w:rPr>
                <w:rFonts w:asciiTheme="minorHAnsi" w:hAnsiTheme="minorHAnsi"/>
                <w:sz w:val="22"/>
                <w:szCs w:val="22"/>
              </w:rPr>
              <w:t xml:space="preserve"> (Beaudoin layer) or with permission from Al</w:t>
            </w:r>
            <w:r w:rsidR="00664924">
              <w:rPr>
                <w:rFonts w:asciiTheme="minorHAnsi" w:hAnsiTheme="minorHAnsi"/>
                <w:sz w:val="22"/>
                <w:szCs w:val="22"/>
              </w:rPr>
              <w:t>-</w:t>
            </w:r>
            <w:r>
              <w:rPr>
                <w:rFonts w:asciiTheme="minorHAnsi" w:hAnsiTheme="minorHAnsi"/>
                <w:sz w:val="22"/>
                <w:szCs w:val="22"/>
              </w:rPr>
              <w:t>Pac, possibly Al</w:t>
            </w:r>
            <w:r w:rsidR="00664924">
              <w:rPr>
                <w:rFonts w:asciiTheme="minorHAnsi" w:hAnsiTheme="minorHAnsi"/>
                <w:sz w:val="22"/>
                <w:szCs w:val="22"/>
              </w:rPr>
              <w:t>-</w:t>
            </w:r>
            <w:r>
              <w:rPr>
                <w:rFonts w:asciiTheme="minorHAnsi" w:hAnsiTheme="minorHAnsi"/>
                <w:sz w:val="22"/>
                <w:szCs w:val="22"/>
              </w:rPr>
              <w:t>Pac AVI layer from 2016</w:t>
            </w:r>
          </w:p>
          <w:p w14:paraId="4DE65B9E" w14:textId="703CFDE1" w:rsidR="00655002" w:rsidRDefault="00655002" w:rsidP="00991923">
            <w:pPr>
              <w:numPr>
                <w:ilvl w:val="0"/>
                <w:numId w:val="4"/>
              </w:numPr>
              <w:rPr>
                <w:rFonts w:asciiTheme="minorHAnsi" w:hAnsiTheme="minorHAnsi"/>
                <w:sz w:val="22"/>
                <w:szCs w:val="22"/>
              </w:rPr>
            </w:pPr>
            <w:r>
              <w:rPr>
                <w:rFonts w:asciiTheme="minorHAnsi" w:hAnsiTheme="minorHAnsi"/>
                <w:sz w:val="22"/>
                <w:szCs w:val="22"/>
              </w:rPr>
              <w:t>Base analyses just on the already transcribed station data (</w:t>
            </w:r>
            <w:r w:rsidR="005A4A60">
              <w:rPr>
                <w:rFonts w:asciiTheme="minorHAnsi" w:hAnsiTheme="minorHAnsi"/>
                <w:sz w:val="22"/>
                <w:szCs w:val="22"/>
              </w:rPr>
              <w:t>98</w:t>
            </w:r>
            <w:r>
              <w:rPr>
                <w:rFonts w:asciiTheme="minorHAnsi" w:hAnsiTheme="minorHAnsi"/>
                <w:sz w:val="22"/>
                <w:szCs w:val="22"/>
              </w:rPr>
              <w:t xml:space="preserve"> stations)</w:t>
            </w:r>
          </w:p>
          <w:p w14:paraId="26B12EDA" w14:textId="23803643" w:rsidR="00655002" w:rsidRPr="003A7AD3" w:rsidRDefault="00655002" w:rsidP="003F3BF3">
            <w:pPr>
              <w:rPr>
                <w:rFonts w:asciiTheme="minorHAnsi" w:hAnsiTheme="minorHAnsi"/>
                <w:sz w:val="22"/>
                <w:szCs w:val="22"/>
              </w:rPr>
            </w:pPr>
          </w:p>
        </w:tc>
      </w:tr>
      <w:tr w:rsidR="003A7AD3" w:rsidRPr="003A7AD3" w14:paraId="12F00A98" w14:textId="77777777" w:rsidTr="00991923">
        <w:trPr>
          <w:jc w:val="center"/>
        </w:trPr>
        <w:tc>
          <w:tcPr>
            <w:tcW w:w="1980" w:type="dxa"/>
            <w:vAlign w:val="center"/>
          </w:tcPr>
          <w:p w14:paraId="3BBF5898" w14:textId="77777777" w:rsidR="00991923" w:rsidRPr="003A7AD3" w:rsidRDefault="00991923" w:rsidP="00991923">
            <w:pPr>
              <w:pStyle w:val="Heading1"/>
              <w:spacing w:before="60"/>
              <w:rPr>
                <w:rFonts w:asciiTheme="minorHAnsi" w:hAnsiTheme="minorHAnsi"/>
                <w:sz w:val="22"/>
                <w:szCs w:val="22"/>
              </w:rPr>
            </w:pPr>
            <w:r w:rsidRPr="003A7AD3">
              <w:rPr>
                <w:rFonts w:asciiTheme="minorHAnsi" w:hAnsiTheme="minorHAnsi"/>
                <w:sz w:val="22"/>
                <w:szCs w:val="22"/>
              </w:rPr>
              <w:t>Deliverables</w:t>
            </w:r>
          </w:p>
        </w:tc>
        <w:tc>
          <w:tcPr>
            <w:tcW w:w="6761" w:type="dxa"/>
            <w:vAlign w:val="center"/>
          </w:tcPr>
          <w:p w14:paraId="4E2D0E4B" w14:textId="6EE4934D" w:rsidR="00655002" w:rsidRDefault="003F3BF3" w:rsidP="00991923">
            <w:pPr>
              <w:numPr>
                <w:ilvl w:val="0"/>
                <w:numId w:val="4"/>
              </w:numPr>
              <w:rPr>
                <w:rFonts w:asciiTheme="minorHAnsi" w:hAnsiTheme="minorHAnsi"/>
                <w:sz w:val="22"/>
                <w:szCs w:val="22"/>
              </w:rPr>
            </w:pPr>
            <w:r>
              <w:rPr>
                <w:rFonts w:asciiTheme="minorHAnsi" w:hAnsiTheme="minorHAnsi"/>
                <w:sz w:val="22"/>
                <w:szCs w:val="22"/>
              </w:rPr>
              <w:t>Base m</w:t>
            </w:r>
            <w:r w:rsidR="00655002">
              <w:rPr>
                <w:rFonts w:asciiTheme="minorHAnsi" w:hAnsiTheme="minorHAnsi"/>
                <w:sz w:val="22"/>
                <w:szCs w:val="22"/>
              </w:rPr>
              <w:t xml:space="preserve">odel results </w:t>
            </w:r>
            <w:r>
              <w:rPr>
                <w:rFonts w:asciiTheme="minorHAnsi" w:hAnsiTheme="minorHAnsi"/>
                <w:sz w:val="22"/>
                <w:szCs w:val="22"/>
              </w:rPr>
              <w:t xml:space="preserve">(no fine-scale data) </w:t>
            </w:r>
            <w:r w:rsidR="00655002">
              <w:rPr>
                <w:rFonts w:asciiTheme="minorHAnsi" w:hAnsiTheme="minorHAnsi"/>
                <w:sz w:val="22"/>
                <w:szCs w:val="22"/>
              </w:rPr>
              <w:t>for 2</w:t>
            </w:r>
            <w:r w:rsidR="005A4A60">
              <w:rPr>
                <w:rFonts w:asciiTheme="minorHAnsi" w:hAnsiTheme="minorHAnsi"/>
                <w:sz w:val="22"/>
                <w:szCs w:val="22"/>
              </w:rPr>
              <w:t>2</w:t>
            </w:r>
            <w:r w:rsidR="00655002">
              <w:rPr>
                <w:rFonts w:asciiTheme="minorHAnsi" w:hAnsiTheme="minorHAnsi"/>
                <w:sz w:val="22"/>
                <w:szCs w:val="22"/>
              </w:rPr>
              <w:t xml:space="preserve"> species of birds in different guilds</w:t>
            </w:r>
            <w:r>
              <w:rPr>
                <w:rFonts w:asciiTheme="minorHAnsi" w:hAnsiTheme="minorHAnsi"/>
                <w:sz w:val="22"/>
                <w:szCs w:val="22"/>
              </w:rPr>
              <w:t xml:space="preserve"> or most common species</w:t>
            </w:r>
            <w:r w:rsidR="00655002">
              <w:rPr>
                <w:rFonts w:asciiTheme="minorHAnsi" w:hAnsiTheme="minorHAnsi"/>
                <w:sz w:val="22"/>
                <w:szCs w:val="22"/>
              </w:rPr>
              <w:t xml:space="preserve"> (</w:t>
            </w:r>
            <w:r>
              <w:rPr>
                <w:rFonts w:asciiTheme="minorHAnsi" w:hAnsiTheme="minorHAnsi"/>
                <w:sz w:val="22"/>
                <w:szCs w:val="22"/>
              </w:rPr>
              <w:t>Nov 6</w:t>
            </w:r>
            <w:r w:rsidR="00655002">
              <w:rPr>
                <w:rFonts w:asciiTheme="minorHAnsi" w:hAnsiTheme="minorHAnsi"/>
                <w:sz w:val="22"/>
                <w:szCs w:val="22"/>
              </w:rPr>
              <w:t>)</w:t>
            </w:r>
          </w:p>
          <w:p w14:paraId="5F3778A8" w14:textId="0CB8479B" w:rsidR="00655002" w:rsidRDefault="00655002" w:rsidP="00991923">
            <w:pPr>
              <w:numPr>
                <w:ilvl w:val="0"/>
                <w:numId w:val="4"/>
              </w:numPr>
              <w:rPr>
                <w:rFonts w:asciiTheme="minorHAnsi" w:hAnsiTheme="minorHAnsi"/>
                <w:sz w:val="22"/>
                <w:szCs w:val="22"/>
              </w:rPr>
            </w:pPr>
            <w:r>
              <w:rPr>
                <w:rFonts w:asciiTheme="minorHAnsi" w:hAnsiTheme="minorHAnsi"/>
                <w:sz w:val="22"/>
                <w:szCs w:val="22"/>
              </w:rPr>
              <w:t>Interim report (Dec 2019)</w:t>
            </w:r>
            <w:r w:rsidR="003F3BF3">
              <w:rPr>
                <w:rFonts w:asciiTheme="minorHAnsi" w:hAnsiTheme="minorHAnsi"/>
                <w:sz w:val="22"/>
                <w:szCs w:val="22"/>
              </w:rPr>
              <w:t>: models incorporating point cloud data, snags, coarse woody debris</w:t>
            </w:r>
          </w:p>
          <w:p w14:paraId="149FC467" w14:textId="49F9C578" w:rsidR="003F3BF3" w:rsidRDefault="003F3BF3" w:rsidP="00991923">
            <w:pPr>
              <w:numPr>
                <w:ilvl w:val="0"/>
                <w:numId w:val="4"/>
              </w:numPr>
              <w:rPr>
                <w:rFonts w:asciiTheme="minorHAnsi" w:hAnsiTheme="minorHAnsi"/>
                <w:sz w:val="22"/>
                <w:szCs w:val="22"/>
              </w:rPr>
            </w:pPr>
            <w:r>
              <w:rPr>
                <w:rFonts w:asciiTheme="minorHAnsi" w:hAnsiTheme="minorHAnsi"/>
                <w:sz w:val="22"/>
                <w:szCs w:val="22"/>
              </w:rPr>
              <w:t>Interim report (Mar 2019): models incorporating shrub layer (IF AVAILABLE)</w:t>
            </w:r>
          </w:p>
          <w:p w14:paraId="041F8C57" w14:textId="3A6F69B8" w:rsidR="00655002" w:rsidRDefault="00655002" w:rsidP="00991923">
            <w:pPr>
              <w:numPr>
                <w:ilvl w:val="0"/>
                <w:numId w:val="4"/>
              </w:numPr>
              <w:rPr>
                <w:rFonts w:asciiTheme="minorHAnsi" w:hAnsiTheme="minorHAnsi"/>
                <w:sz w:val="22"/>
                <w:szCs w:val="22"/>
              </w:rPr>
            </w:pPr>
            <w:r>
              <w:rPr>
                <w:rFonts w:asciiTheme="minorHAnsi" w:hAnsiTheme="minorHAnsi"/>
                <w:sz w:val="22"/>
                <w:szCs w:val="22"/>
              </w:rPr>
              <w:t>Final report (May 2020)</w:t>
            </w:r>
          </w:p>
          <w:p w14:paraId="36B683EE" w14:textId="1F6D2D4B" w:rsidR="00655002" w:rsidRPr="003A7AD3" w:rsidRDefault="00655002" w:rsidP="00991923">
            <w:pPr>
              <w:numPr>
                <w:ilvl w:val="0"/>
                <w:numId w:val="4"/>
              </w:numPr>
              <w:rPr>
                <w:rFonts w:asciiTheme="minorHAnsi" w:hAnsiTheme="minorHAnsi"/>
                <w:sz w:val="22"/>
                <w:szCs w:val="22"/>
              </w:rPr>
            </w:pPr>
            <w:r>
              <w:rPr>
                <w:rFonts w:asciiTheme="minorHAnsi" w:hAnsiTheme="minorHAnsi"/>
                <w:sz w:val="22"/>
                <w:szCs w:val="22"/>
              </w:rPr>
              <w:t>Published paper (2020-2021)</w:t>
            </w:r>
          </w:p>
        </w:tc>
      </w:tr>
      <w:tr w:rsidR="003A7AD3" w:rsidRPr="003A7AD3" w14:paraId="072F0EE4" w14:textId="77777777" w:rsidTr="00991923">
        <w:trPr>
          <w:trHeight w:val="647"/>
          <w:jc w:val="center"/>
        </w:trPr>
        <w:tc>
          <w:tcPr>
            <w:tcW w:w="1980" w:type="dxa"/>
            <w:vAlign w:val="center"/>
          </w:tcPr>
          <w:p w14:paraId="1DD3277D" w14:textId="77777777" w:rsidR="00991923" w:rsidRPr="003A7AD3" w:rsidRDefault="00991923" w:rsidP="00991923">
            <w:pPr>
              <w:pStyle w:val="Heading1"/>
              <w:spacing w:before="60"/>
              <w:rPr>
                <w:rFonts w:asciiTheme="minorHAnsi" w:hAnsiTheme="minorHAnsi"/>
                <w:sz w:val="22"/>
                <w:szCs w:val="22"/>
              </w:rPr>
            </w:pPr>
            <w:r w:rsidRPr="003A7AD3">
              <w:rPr>
                <w:rFonts w:asciiTheme="minorHAnsi" w:hAnsiTheme="minorHAnsi"/>
                <w:sz w:val="22"/>
                <w:szCs w:val="22"/>
              </w:rPr>
              <w:t>Status</w:t>
            </w:r>
          </w:p>
        </w:tc>
        <w:tc>
          <w:tcPr>
            <w:tcW w:w="6761" w:type="dxa"/>
            <w:vAlign w:val="center"/>
          </w:tcPr>
          <w:p w14:paraId="2CDD6F88" w14:textId="01F5A5CE" w:rsidR="00790B21" w:rsidRDefault="000A10C1" w:rsidP="00991923">
            <w:pPr>
              <w:rPr>
                <w:rFonts w:asciiTheme="minorHAnsi" w:hAnsiTheme="minorHAnsi"/>
                <w:sz w:val="22"/>
                <w:szCs w:val="22"/>
              </w:rPr>
            </w:pPr>
            <w:r>
              <w:rPr>
                <w:rFonts w:asciiTheme="minorHAnsi" w:hAnsiTheme="minorHAnsi"/>
                <w:sz w:val="22"/>
                <w:szCs w:val="22"/>
              </w:rPr>
              <w:t>S</w:t>
            </w:r>
            <w:r w:rsidR="00991923" w:rsidRPr="003A7AD3">
              <w:rPr>
                <w:rFonts w:asciiTheme="minorHAnsi" w:hAnsiTheme="minorHAnsi"/>
                <w:sz w:val="22"/>
                <w:szCs w:val="22"/>
              </w:rPr>
              <w:t>tart date</w:t>
            </w:r>
            <w:r>
              <w:rPr>
                <w:rFonts w:asciiTheme="minorHAnsi" w:hAnsiTheme="minorHAnsi"/>
                <w:sz w:val="22"/>
                <w:szCs w:val="22"/>
              </w:rPr>
              <w:t>:</w:t>
            </w:r>
            <w:r w:rsidR="00991923" w:rsidRPr="003A7AD3">
              <w:rPr>
                <w:rFonts w:asciiTheme="minorHAnsi" w:hAnsiTheme="minorHAnsi"/>
                <w:sz w:val="22"/>
                <w:szCs w:val="22"/>
              </w:rPr>
              <w:t xml:space="preserve"> </w:t>
            </w:r>
            <w:r w:rsidR="00790B21">
              <w:rPr>
                <w:rFonts w:asciiTheme="minorHAnsi" w:hAnsiTheme="minorHAnsi"/>
                <w:sz w:val="22"/>
                <w:szCs w:val="22"/>
              </w:rPr>
              <w:t>September 2019</w:t>
            </w:r>
          </w:p>
          <w:p w14:paraId="3E451468" w14:textId="77777777" w:rsidR="00790B21" w:rsidRDefault="000A10C1" w:rsidP="00991923">
            <w:pPr>
              <w:rPr>
                <w:rFonts w:asciiTheme="minorHAnsi" w:hAnsiTheme="minorHAnsi"/>
                <w:sz w:val="22"/>
                <w:szCs w:val="22"/>
              </w:rPr>
            </w:pPr>
            <w:r>
              <w:rPr>
                <w:rFonts w:asciiTheme="minorHAnsi" w:hAnsiTheme="minorHAnsi"/>
                <w:sz w:val="22"/>
                <w:szCs w:val="22"/>
              </w:rPr>
              <w:t>S</w:t>
            </w:r>
            <w:r w:rsidR="00991923" w:rsidRPr="003A7AD3">
              <w:rPr>
                <w:rFonts w:asciiTheme="minorHAnsi" w:hAnsiTheme="minorHAnsi"/>
                <w:sz w:val="22"/>
                <w:szCs w:val="22"/>
              </w:rPr>
              <w:t>tatus</w:t>
            </w:r>
            <w:r w:rsidR="00790B21">
              <w:rPr>
                <w:rFonts w:asciiTheme="minorHAnsi" w:hAnsiTheme="minorHAnsi"/>
                <w:sz w:val="22"/>
                <w:szCs w:val="22"/>
              </w:rPr>
              <w:t>:</w:t>
            </w:r>
            <w:r w:rsidR="00991923" w:rsidRPr="003A7AD3">
              <w:rPr>
                <w:rFonts w:asciiTheme="minorHAnsi" w:hAnsiTheme="minorHAnsi"/>
                <w:sz w:val="22"/>
                <w:szCs w:val="22"/>
              </w:rPr>
              <w:t xml:space="preserve"> ongoing</w:t>
            </w:r>
            <w:r>
              <w:rPr>
                <w:rFonts w:asciiTheme="minorHAnsi" w:hAnsiTheme="minorHAnsi"/>
                <w:sz w:val="22"/>
                <w:szCs w:val="22"/>
              </w:rPr>
              <w:t xml:space="preserve"> </w:t>
            </w:r>
          </w:p>
          <w:p w14:paraId="489E97B6" w14:textId="24EBF5E6" w:rsidR="00991923" w:rsidRPr="003A7AD3" w:rsidRDefault="000A10C1" w:rsidP="00991923">
            <w:pPr>
              <w:rPr>
                <w:rFonts w:asciiTheme="minorHAnsi" w:hAnsiTheme="minorHAnsi"/>
                <w:sz w:val="22"/>
                <w:szCs w:val="22"/>
              </w:rPr>
            </w:pPr>
            <w:r>
              <w:rPr>
                <w:rFonts w:asciiTheme="minorHAnsi" w:hAnsiTheme="minorHAnsi"/>
                <w:sz w:val="22"/>
                <w:szCs w:val="22"/>
              </w:rPr>
              <w:t>S</w:t>
            </w:r>
            <w:r w:rsidR="00991923" w:rsidRPr="003A7AD3">
              <w:rPr>
                <w:rFonts w:asciiTheme="minorHAnsi" w:hAnsiTheme="minorHAnsi"/>
                <w:sz w:val="22"/>
                <w:szCs w:val="22"/>
              </w:rPr>
              <w:t>cheduled completion</w:t>
            </w:r>
            <w:r>
              <w:rPr>
                <w:rFonts w:asciiTheme="minorHAnsi" w:hAnsiTheme="minorHAnsi"/>
                <w:sz w:val="22"/>
                <w:szCs w:val="22"/>
              </w:rPr>
              <w:t>:</w:t>
            </w:r>
            <w:r w:rsidR="00790B21">
              <w:rPr>
                <w:rFonts w:asciiTheme="minorHAnsi" w:hAnsiTheme="minorHAnsi"/>
                <w:sz w:val="22"/>
                <w:szCs w:val="22"/>
              </w:rPr>
              <w:t xml:space="preserve"> May 2020</w:t>
            </w:r>
          </w:p>
        </w:tc>
      </w:tr>
    </w:tbl>
    <w:p w14:paraId="335AF847" w14:textId="77777777" w:rsidR="005B424B" w:rsidRPr="003A7AD3" w:rsidRDefault="005B424B" w:rsidP="005B424B">
      <w:pPr>
        <w:pStyle w:val="Heading2"/>
        <w:rPr>
          <w:rFonts w:ascii="Cambria" w:hAnsi="Cambria" w:cs="Times New Roman"/>
          <w:i w:val="0"/>
          <w:color w:val="1F4E79" w:themeColor="accent1" w:themeShade="80"/>
          <w:sz w:val="24"/>
          <w:szCs w:val="24"/>
        </w:rPr>
      </w:pPr>
      <w:r w:rsidRPr="003A7AD3">
        <w:rPr>
          <w:rFonts w:ascii="Cambria" w:hAnsi="Cambria" w:cs="Times New Roman"/>
          <w:i w:val="0"/>
          <w:color w:val="1F4E79" w:themeColor="accent1" w:themeShade="80"/>
          <w:sz w:val="24"/>
          <w:szCs w:val="24"/>
        </w:rPr>
        <w:t>Overview:</w:t>
      </w:r>
    </w:p>
    <w:p w14:paraId="7B800810" w14:textId="77777777" w:rsidR="00B51645" w:rsidRPr="00B51645" w:rsidRDefault="00664924" w:rsidP="00B51645">
      <w:pPr>
        <w:pStyle w:val="Heading2"/>
        <w:rPr>
          <w:rFonts w:ascii="Cambria" w:hAnsi="Cambria" w:cs="Times New Roman"/>
          <w:i w:val="0"/>
          <w:iCs w:val="0"/>
          <w:color w:val="002060"/>
          <w:sz w:val="24"/>
          <w:szCs w:val="24"/>
        </w:rPr>
      </w:pPr>
      <w:r w:rsidRPr="00B51645">
        <w:rPr>
          <w:rFonts w:ascii="Cambria" w:hAnsi="Cambria" w:cs="Times New Roman"/>
          <w:i w:val="0"/>
          <w:iCs w:val="0"/>
          <w:color w:val="44546A" w:themeColor="text2"/>
          <w:sz w:val="24"/>
          <w:szCs w:val="24"/>
        </w:rPr>
        <w:t>Introduction</w:t>
      </w:r>
      <w:r w:rsidRPr="00B51645">
        <w:rPr>
          <w:rFonts w:ascii="Cambria" w:hAnsi="Cambria" w:cs="Times New Roman"/>
          <w:i w:val="0"/>
          <w:iCs w:val="0"/>
          <w:color w:val="002060"/>
          <w:sz w:val="24"/>
          <w:szCs w:val="24"/>
        </w:rPr>
        <w:t xml:space="preserve">: </w:t>
      </w:r>
    </w:p>
    <w:p w14:paraId="7E27F926" w14:textId="3A662401" w:rsidR="00FE198D" w:rsidRDefault="00B733A0" w:rsidP="00E4477A">
      <w:pPr>
        <w:pStyle w:val="Heading3"/>
        <w:rPr>
          <w:rFonts w:asciiTheme="minorHAnsi" w:hAnsiTheme="minorHAnsi" w:cstheme="minorHAnsi"/>
          <w:b w:val="0"/>
          <w:bCs w:val="0"/>
          <w:sz w:val="22"/>
          <w:szCs w:val="22"/>
        </w:rPr>
      </w:pPr>
      <w:r w:rsidRPr="00E4477A">
        <w:rPr>
          <w:rFonts w:asciiTheme="minorHAnsi" w:hAnsiTheme="minorHAnsi" w:cstheme="minorHAnsi"/>
          <w:b w:val="0"/>
          <w:bCs w:val="0"/>
          <w:sz w:val="22"/>
          <w:szCs w:val="22"/>
        </w:rPr>
        <w:lastRenderedPageBreak/>
        <w:t>The structure of boreal forests in Alberta is changing with increasing forestry and e</w:t>
      </w:r>
      <w:r w:rsidR="00664924" w:rsidRPr="00E4477A">
        <w:rPr>
          <w:rFonts w:asciiTheme="minorHAnsi" w:hAnsiTheme="minorHAnsi" w:cstheme="minorHAnsi"/>
          <w:b w:val="0"/>
          <w:bCs w:val="0"/>
          <w:sz w:val="22"/>
          <w:szCs w:val="22"/>
        </w:rPr>
        <w:t>nergy sector development</w:t>
      </w:r>
      <w:r w:rsidRPr="00E4477A">
        <w:rPr>
          <w:rFonts w:asciiTheme="minorHAnsi" w:hAnsiTheme="minorHAnsi" w:cstheme="minorHAnsi"/>
          <w:b w:val="0"/>
          <w:bCs w:val="0"/>
          <w:sz w:val="22"/>
          <w:szCs w:val="22"/>
        </w:rPr>
        <w:t xml:space="preserve">. There are much available vegetation and human footprint data at large extents within Alberta’s boreal forests for predicting the effects of human footprint on wildlife. These data include both shapefiles (e.g. Alberta Vegetation Inventory, Alberta Biodiversity Monitoring Institute wall-to-wall human footprint and vegetation layer) and remotely sensed data processed into </w:t>
      </w:r>
      <w:proofErr w:type="spellStart"/>
      <w:r w:rsidRPr="00E4477A">
        <w:rPr>
          <w:rFonts w:asciiTheme="minorHAnsi" w:hAnsiTheme="minorHAnsi" w:cstheme="minorHAnsi"/>
          <w:b w:val="0"/>
          <w:bCs w:val="0"/>
          <w:sz w:val="22"/>
          <w:szCs w:val="22"/>
        </w:rPr>
        <w:t>rasters</w:t>
      </w:r>
      <w:proofErr w:type="spellEnd"/>
      <w:r w:rsidRPr="00E4477A">
        <w:rPr>
          <w:rFonts w:asciiTheme="minorHAnsi" w:hAnsiTheme="minorHAnsi" w:cstheme="minorHAnsi"/>
          <w:b w:val="0"/>
          <w:bCs w:val="0"/>
          <w:sz w:val="22"/>
          <w:szCs w:val="22"/>
        </w:rPr>
        <w:t xml:space="preserve">. </w:t>
      </w:r>
      <w:r w:rsidR="00343633">
        <w:rPr>
          <w:rFonts w:asciiTheme="minorHAnsi" w:hAnsiTheme="minorHAnsi" w:cstheme="minorHAnsi"/>
          <w:b w:val="0"/>
          <w:bCs w:val="0"/>
          <w:sz w:val="22"/>
          <w:szCs w:val="22"/>
        </w:rPr>
        <w:t xml:space="preserve">Given the amount of time spent ground-truthing and digitizing data to shapefiles, Alberta Vegetation Inventory data are not frequently updated, so the quality and accuracy of data is likely to be inconsistent and varying over a large area. There is also a potentially large loss of information when delineating shapefiles, because continuous, quantitative data like tree species composition are frequently summarized and assigned to categories, concealing variation of forest structure that may be important for abundance of some species. In contrast, remotely sensed data from satellites can be used to obtain measurements of vegetation data that are consistent in quality over a large region over a short period of time. </w:t>
      </w:r>
      <w:r w:rsidRPr="00E4477A">
        <w:rPr>
          <w:rFonts w:asciiTheme="minorHAnsi" w:hAnsiTheme="minorHAnsi" w:cstheme="minorHAnsi"/>
          <w:b w:val="0"/>
          <w:bCs w:val="0"/>
          <w:sz w:val="22"/>
          <w:szCs w:val="22"/>
        </w:rPr>
        <w:t>However, these data are mainly available at a coarser scale of resolution</w:t>
      </w:r>
      <w:r w:rsidR="00664924" w:rsidRPr="00E4477A">
        <w:rPr>
          <w:rFonts w:asciiTheme="minorHAnsi" w:hAnsiTheme="minorHAnsi" w:cstheme="minorHAnsi"/>
          <w:b w:val="0"/>
          <w:bCs w:val="0"/>
          <w:sz w:val="22"/>
          <w:szCs w:val="22"/>
        </w:rPr>
        <w:t xml:space="preserve"> </w:t>
      </w:r>
      <w:r w:rsidRPr="00E4477A">
        <w:rPr>
          <w:rFonts w:asciiTheme="minorHAnsi" w:hAnsiTheme="minorHAnsi" w:cstheme="minorHAnsi"/>
          <w:b w:val="0"/>
          <w:bCs w:val="0"/>
          <w:sz w:val="22"/>
          <w:szCs w:val="22"/>
        </w:rPr>
        <w:t xml:space="preserve">(e.g. 250-m raster cells) or are summarized for shapefile polygons (e.g. stand type, % cover by dominant species in each stand). </w:t>
      </w:r>
    </w:p>
    <w:p w14:paraId="15E9FB16" w14:textId="0F886218" w:rsidR="00FE6AE1" w:rsidRDefault="00B733A0" w:rsidP="00E4477A">
      <w:pPr>
        <w:pStyle w:val="Heading3"/>
        <w:rPr>
          <w:rFonts w:asciiTheme="minorHAnsi" w:hAnsiTheme="minorHAnsi" w:cstheme="minorHAnsi"/>
          <w:b w:val="0"/>
          <w:bCs w:val="0"/>
          <w:sz w:val="22"/>
          <w:szCs w:val="22"/>
        </w:rPr>
      </w:pPr>
      <w:r w:rsidRPr="00E4477A">
        <w:rPr>
          <w:rFonts w:asciiTheme="minorHAnsi" w:hAnsiTheme="minorHAnsi" w:cstheme="minorHAnsi"/>
          <w:b w:val="0"/>
          <w:bCs w:val="0"/>
          <w:sz w:val="22"/>
          <w:szCs w:val="22"/>
        </w:rPr>
        <w:t xml:space="preserve">Many recent studies suggest that models of bird abundance are improved by including </w:t>
      </w:r>
      <w:r w:rsidR="00D26F90" w:rsidRPr="00E4477A">
        <w:rPr>
          <w:rFonts w:asciiTheme="minorHAnsi" w:hAnsiTheme="minorHAnsi" w:cstheme="minorHAnsi"/>
          <w:b w:val="0"/>
          <w:bCs w:val="0"/>
          <w:sz w:val="22"/>
          <w:szCs w:val="22"/>
        </w:rPr>
        <w:t xml:space="preserve">fine-scale vegetation structural data (e.g. crown height, canopy cover, shrub density) </w:t>
      </w:r>
      <w:r w:rsidR="00FE6AE1">
        <w:rPr>
          <w:rFonts w:asciiTheme="minorHAnsi" w:hAnsiTheme="minorHAnsi" w:cstheme="minorHAnsi"/>
          <w:b w:val="0"/>
          <w:bCs w:val="0"/>
          <w:sz w:val="22"/>
          <w:szCs w:val="22"/>
        </w:rPr>
        <w:t>(</w:t>
      </w:r>
      <w:r w:rsidR="000423A3">
        <w:rPr>
          <w:rFonts w:asciiTheme="minorHAnsi" w:hAnsiTheme="minorHAnsi" w:cstheme="minorHAnsi"/>
          <w:b w:val="0"/>
          <w:bCs w:val="0"/>
          <w:sz w:val="22"/>
          <w:szCs w:val="22"/>
        </w:rPr>
        <w:t xml:space="preserve">Bayne, </w:t>
      </w:r>
      <w:proofErr w:type="spellStart"/>
      <w:r w:rsidR="000423A3">
        <w:rPr>
          <w:rFonts w:asciiTheme="minorHAnsi" w:hAnsiTheme="minorHAnsi" w:cstheme="minorHAnsi"/>
          <w:b w:val="0"/>
          <w:bCs w:val="0"/>
          <w:sz w:val="22"/>
          <w:szCs w:val="22"/>
        </w:rPr>
        <w:t>Haché</w:t>
      </w:r>
      <w:proofErr w:type="spellEnd"/>
      <w:r w:rsidR="000423A3">
        <w:rPr>
          <w:rFonts w:asciiTheme="minorHAnsi" w:hAnsiTheme="minorHAnsi" w:cstheme="minorHAnsi"/>
          <w:b w:val="0"/>
          <w:bCs w:val="0"/>
          <w:sz w:val="22"/>
          <w:szCs w:val="22"/>
        </w:rPr>
        <w:t>, and Hobson 2010</w:t>
      </w:r>
      <w:r w:rsidR="00FE6AE1">
        <w:rPr>
          <w:rFonts w:asciiTheme="minorHAnsi" w:hAnsiTheme="minorHAnsi" w:cstheme="minorHAnsi"/>
          <w:b w:val="0"/>
          <w:bCs w:val="0"/>
          <w:sz w:val="22"/>
          <w:szCs w:val="22"/>
        </w:rPr>
        <w:t>). However, fine-scale vege</w:t>
      </w:r>
      <w:r w:rsidR="00300BBB">
        <w:rPr>
          <w:rFonts w:asciiTheme="minorHAnsi" w:hAnsiTheme="minorHAnsi" w:cstheme="minorHAnsi"/>
          <w:b w:val="0"/>
          <w:bCs w:val="0"/>
          <w:sz w:val="22"/>
          <w:szCs w:val="22"/>
        </w:rPr>
        <w:t>t</w:t>
      </w:r>
      <w:r w:rsidR="00FE6AE1">
        <w:rPr>
          <w:rFonts w:asciiTheme="minorHAnsi" w:hAnsiTheme="minorHAnsi" w:cstheme="minorHAnsi"/>
          <w:b w:val="0"/>
          <w:bCs w:val="0"/>
          <w:sz w:val="22"/>
          <w:szCs w:val="22"/>
        </w:rPr>
        <w:t xml:space="preserve">ation data collected from field surveys </w:t>
      </w:r>
      <w:r w:rsidR="00D26F90" w:rsidRPr="00E4477A">
        <w:rPr>
          <w:rFonts w:asciiTheme="minorHAnsi" w:hAnsiTheme="minorHAnsi" w:cstheme="minorHAnsi"/>
          <w:b w:val="0"/>
          <w:bCs w:val="0"/>
          <w:sz w:val="22"/>
          <w:szCs w:val="22"/>
        </w:rPr>
        <w:t>are time-consuming and labor-intensive to obtain even over small extents</w:t>
      </w:r>
      <w:r w:rsidR="00FE6AE1">
        <w:rPr>
          <w:rFonts w:asciiTheme="minorHAnsi" w:hAnsiTheme="minorHAnsi" w:cstheme="minorHAnsi"/>
          <w:b w:val="0"/>
          <w:bCs w:val="0"/>
          <w:sz w:val="22"/>
          <w:szCs w:val="22"/>
        </w:rPr>
        <w:t xml:space="preserve">, and the improvement in model fit from including fine-scale data may be insufficient relative to the expended effort (Bayne, </w:t>
      </w:r>
      <w:proofErr w:type="spellStart"/>
      <w:r w:rsidR="00FE6AE1">
        <w:rPr>
          <w:rFonts w:asciiTheme="minorHAnsi" w:hAnsiTheme="minorHAnsi" w:cstheme="minorHAnsi"/>
          <w:b w:val="0"/>
          <w:bCs w:val="0"/>
          <w:sz w:val="22"/>
          <w:szCs w:val="22"/>
        </w:rPr>
        <w:t>Hach</w:t>
      </w:r>
      <w:r w:rsidR="000423A3">
        <w:rPr>
          <w:rFonts w:asciiTheme="minorHAnsi" w:hAnsiTheme="minorHAnsi" w:cstheme="minorHAnsi"/>
          <w:b w:val="0"/>
          <w:bCs w:val="0"/>
          <w:sz w:val="22"/>
          <w:szCs w:val="22"/>
        </w:rPr>
        <w:t>é</w:t>
      </w:r>
      <w:proofErr w:type="spellEnd"/>
      <w:r w:rsidR="00FE6AE1">
        <w:rPr>
          <w:rFonts w:asciiTheme="minorHAnsi" w:hAnsiTheme="minorHAnsi" w:cstheme="minorHAnsi"/>
          <w:b w:val="0"/>
          <w:bCs w:val="0"/>
          <w:sz w:val="22"/>
          <w:szCs w:val="22"/>
        </w:rPr>
        <w:t xml:space="preserve">, and Hobson </w:t>
      </w:r>
      <w:r w:rsidR="000423A3">
        <w:rPr>
          <w:rFonts w:asciiTheme="minorHAnsi" w:hAnsiTheme="minorHAnsi" w:cstheme="minorHAnsi"/>
          <w:b w:val="0"/>
          <w:bCs w:val="0"/>
          <w:sz w:val="22"/>
          <w:szCs w:val="22"/>
        </w:rPr>
        <w:t>2010</w:t>
      </w:r>
      <w:r w:rsidR="00FE6AE1">
        <w:rPr>
          <w:rFonts w:asciiTheme="minorHAnsi" w:hAnsiTheme="minorHAnsi" w:cstheme="minorHAnsi"/>
          <w:b w:val="0"/>
          <w:bCs w:val="0"/>
          <w:sz w:val="22"/>
          <w:szCs w:val="22"/>
        </w:rPr>
        <w:t>)</w:t>
      </w:r>
      <w:r w:rsidR="00D26F90" w:rsidRPr="00E4477A">
        <w:rPr>
          <w:rFonts w:asciiTheme="minorHAnsi" w:hAnsiTheme="minorHAnsi" w:cstheme="minorHAnsi"/>
          <w:b w:val="0"/>
          <w:bCs w:val="0"/>
          <w:sz w:val="22"/>
          <w:szCs w:val="22"/>
        </w:rPr>
        <w:t xml:space="preserve">. </w:t>
      </w:r>
    </w:p>
    <w:p w14:paraId="2B894FD6" w14:textId="79222491" w:rsidR="00664924" w:rsidRPr="00FE6AE1" w:rsidRDefault="00FE6AE1" w:rsidP="00FE6AE1">
      <w:pPr>
        <w:pStyle w:val="Heading3"/>
        <w:rPr>
          <w:rFonts w:asciiTheme="minorHAnsi" w:hAnsiTheme="minorHAnsi" w:cstheme="minorHAnsi"/>
          <w:b w:val="0"/>
          <w:bCs w:val="0"/>
          <w:sz w:val="22"/>
          <w:szCs w:val="22"/>
        </w:rPr>
      </w:pPr>
      <w:r>
        <w:rPr>
          <w:rFonts w:asciiTheme="minorHAnsi" w:hAnsiTheme="minorHAnsi" w:cstheme="minorHAnsi"/>
          <w:b w:val="0"/>
          <w:bCs w:val="0"/>
          <w:sz w:val="22"/>
          <w:szCs w:val="22"/>
        </w:rPr>
        <w:t>N</w:t>
      </w:r>
      <w:r w:rsidR="00D26F90" w:rsidRPr="00E4477A">
        <w:rPr>
          <w:rFonts w:asciiTheme="minorHAnsi" w:hAnsiTheme="minorHAnsi" w:cstheme="minorHAnsi"/>
          <w:b w:val="0"/>
          <w:bCs w:val="0"/>
          <w:sz w:val="22"/>
          <w:szCs w:val="22"/>
        </w:rPr>
        <w:t>ewer remote sensing techniques like LIDAR (Light Detection and Ranging) have become widespread and have been used to efficiently quantify fine-scale vegetation structure over large areas. Some recent studies have employed LIDAR based vegetation metrics at point count locations to predict bird abundance, and these studies have found that incorporating LIDAR-based fine-scale vegetation structural variables into models improves predictions of bird abundance</w:t>
      </w:r>
      <w:r w:rsidR="006E4CE8">
        <w:rPr>
          <w:rFonts w:asciiTheme="minorHAnsi" w:hAnsiTheme="minorHAnsi" w:cstheme="minorHAnsi"/>
          <w:b w:val="0"/>
          <w:bCs w:val="0"/>
          <w:sz w:val="22"/>
          <w:szCs w:val="22"/>
        </w:rPr>
        <w:t xml:space="preserve"> (e.g. </w:t>
      </w:r>
      <w:proofErr w:type="spellStart"/>
      <w:r w:rsidR="000148FB">
        <w:rPr>
          <w:rFonts w:asciiTheme="minorHAnsi" w:hAnsiTheme="minorHAnsi" w:cstheme="minorHAnsi"/>
          <w:b w:val="0"/>
          <w:bCs w:val="0"/>
          <w:sz w:val="22"/>
          <w:szCs w:val="22"/>
        </w:rPr>
        <w:t>Hinsley</w:t>
      </w:r>
      <w:proofErr w:type="spellEnd"/>
      <w:r w:rsidR="000148FB">
        <w:rPr>
          <w:rFonts w:asciiTheme="minorHAnsi" w:hAnsiTheme="minorHAnsi" w:cstheme="minorHAnsi"/>
          <w:b w:val="0"/>
          <w:bCs w:val="0"/>
          <w:sz w:val="22"/>
          <w:szCs w:val="22"/>
        </w:rPr>
        <w:t xml:space="preserve"> et al. 2002, Hill and Thompson 2005, </w:t>
      </w:r>
      <w:r w:rsidR="008B78CF">
        <w:rPr>
          <w:rFonts w:asciiTheme="minorHAnsi" w:hAnsiTheme="minorHAnsi" w:cstheme="minorHAnsi"/>
          <w:b w:val="0"/>
          <w:bCs w:val="0"/>
          <w:sz w:val="22"/>
          <w:szCs w:val="22"/>
        </w:rPr>
        <w:t xml:space="preserve">Broughton et al. 2006, </w:t>
      </w:r>
      <w:proofErr w:type="spellStart"/>
      <w:r w:rsidR="000148FB">
        <w:rPr>
          <w:rFonts w:asciiTheme="minorHAnsi" w:hAnsiTheme="minorHAnsi" w:cstheme="minorHAnsi"/>
          <w:b w:val="0"/>
          <w:bCs w:val="0"/>
          <w:sz w:val="22"/>
          <w:szCs w:val="22"/>
        </w:rPr>
        <w:t>Boehlmann</w:t>
      </w:r>
      <w:proofErr w:type="spellEnd"/>
      <w:r w:rsidR="000148FB">
        <w:rPr>
          <w:rFonts w:asciiTheme="minorHAnsi" w:hAnsiTheme="minorHAnsi" w:cstheme="minorHAnsi"/>
          <w:b w:val="0"/>
          <w:bCs w:val="0"/>
          <w:sz w:val="22"/>
          <w:szCs w:val="22"/>
        </w:rPr>
        <w:t xml:space="preserve"> et al. 2007, </w:t>
      </w:r>
      <w:proofErr w:type="spellStart"/>
      <w:r w:rsidR="000148FB">
        <w:rPr>
          <w:rFonts w:asciiTheme="minorHAnsi" w:hAnsiTheme="minorHAnsi" w:cstheme="minorHAnsi"/>
          <w:b w:val="0"/>
          <w:bCs w:val="0"/>
          <w:sz w:val="22"/>
          <w:szCs w:val="22"/>
        </w:rPr>
        <w:t>Clawges</w:t>
      </w:r>
      <w:proofErr w:type="spellEnd"/>
      <w:r w:rsidR="000148FB">
        <w:rPr>
          <w:rFonts w:asciiTheme="minorHAnsi" w:hAnsiTheme="minorHAnsi" w:cstheme="minorHAnsi"/>
          <w:b w:val="0"/>
          <w:bCs w:val="0"/>
          <w:sz w:val="22"/>
          <w:szCs w:val="22"/>
        </w:rPr>
        <w:t xml:space="preserve"> et al. 2008, Graf et al. 2009, </w:t>
      </w:r>
      <w:proofErr w:type="spellStart"/>
      <w:r w:rsidR="006E4CE8">
        <w:rPr>
          <w:rFonts w:asciiTheme="minorHAnsi" w:hAnsiTheme="minorHAnsi" w:cstheme="minorHAnsi"/>
          <w:b w:val="0"/>
          <w:bCs w:val="0"/>
          <w:sz w:val="22"/>
          <w:szCs w:val="22"/>
        </w:rPr>
        <w:t>Martinuzzi</w:t>
      </w:r>
      <w:proofErr w:type="spellEnd"/>
      <w:r w:rsidR="006E4CE8">
        <w:rPr>
          <w:rFonts w:asciiTheme="minorHAnsi" w:hAnsiTheme="minorHAnsi" w:cstheme="minorHAnsi"/>
          <w:b w:val="0"/>
          <w:bCs w:val="0"/>
          <w:sz w:val="22"/>
          <w:szCs w:val="22"/>
        </w:rPr>
        <w:t xml:space="preserve"> et al. 2009, </w:t>
      </w:r>
      <w:r w:rsidR="000148FB">
        <w:rPr>
          <w:rFonts w:asciiTheme="minorHAnsi" w:hAnsiTheme="minorHAnsi" w:cstheme="minorHAnsi"/>
          <w:b w:val="0"/>
          <w:bCs w:val="0"/>
          <w:sz w:val="22"/>
          <w:szCs w:val="22"/>
        </w:rPr>
        <w:t xml:space="preserve">Muller et al. 2009, Goetz et al. 2010, Muller et al. 2010, </w:t>
      </w:r>
      <w:proofErr w:type="spellStart"/>
      <w:r w:rsidR="006E4CE8">
        <w:rPr>
          <w:rFonts w:asciiTheme="minorHAnsi" w:hAnsiTheme="minorHAnsi" w:cstheme="minorHAnsi"/>
          <w:b w:val="0"/>
          <w:bCs w:val="0"/>
          <w:sz w:val="22"/>
          <w:szCs w:val="22"/>
        </w:rPr>
        <w:t>Seavy</w:t>
      </w:r>
      <w:proofErr w:type="spellEnd"/>
      <w:r w:rsidR="006E4CE8">
        <w:rPr>
          <w:rFonts w:asciiTheme="minorHAnsi" w:hAnsiTheme="minorHAnsi" w:cstheme="minorHAnsi"/>
          <w:b w:val="0"/>
          <w:bCs w:val="0"/>
          <w:sz w:val="22"/>
          <w:szCs w:val="22"/>
        </w:rPr>
        <w:t xml:space="preserve"> et al. 2009, </w:t>
      </w:r>
      <w:proofErr w:type="spellStart"/>
      <w:r w:rsidR="000148FB">
        <w:rPr>
          <w:rFonts w:asciiTheme="minorHAnsi" w:hAnsiTheme="minorHAnsi" w:cstheme="minorHAnsi"/>
          <w:b w:val="0"/>
          <w:bCs w:val="0"/>
          <w:sz w:val="22"/>
          <w:szCs w:val="22"/>
        </w:rPr>
        <w:t>Lesak</w:t>
      </w:r>
      <w:proofErr w:type="spellEnd"/>
      <w:r w:rsidR="000148FB">
        <w:rPr>
          <w:rFonts w:asciiTheme="minorHAnsi" w:hAnsiTheme="minorHAnsi" w:cstheme="minorHAnsi"/>
          <w:b w:val="0"/>
          <w:bCs w:val="0"/>
          <w:sz w:val="22"/>
          <w:szCs w:val="22"/>
        </w:rPr>
        <w:t xml:space="preserve"> et al. 2011, </w:t>
      </w:r>
      <w:proofErr w:type="spellStart"/>
      <w:r w:rsidR="006E4CE8">
        <w:rPr>
          <w:rFonts w:asciiTheme="minorHAnsi" w:hAnsiTheme="minorHAnsi" w:cstheme="minorHAnsi"/>
          <w:b w:val="0"/>
          <w:bCs w:val="0"/>
          <w:sz w:val="22"/>
          <w:szCs w:val="22"/>
        </w:rPr>
        <w:t>Tattoni</w:t>
      </w:r>
      <w:proofErr w:type="spellEnd"/>
      <w:r w:rsidR="006E4CE8">
        <w:rPr>
          <w:rFonts w:asciiTheme="minorHAnsi" w:hAnsiTheme="minorHAnsi" w:cstheme="minorHAnsi"/>
          <w:b w:val="0"/>
          <w:bCs w:val="0"/>
          <w:sz w:val="22"/>
          <w:szCs w:val="22"/>
        </w:rPr>
        <w:t xml:space="preserve"> et al. 2012</w:t>
      </w:r>
      <w:r w:rsidR="000148FB">
        <w:rPr>
          <w:rFonts w:asciiTheme="minorHAnsi" w:hAnsiTheme="minorHAnsi" w:cstheme="minorHAnsi"/>
          <w:b w:val="0"/>
          <w:bCs w:val="0"/>
          <w:sz w:val="22"/>
          <w:szCs w:val="22"/>
        </w:rPr>
        <w:t xml:space="preserve">, </w:t>
      </w:r>
      <w:proofErr w:type="spellStart"/>
      <w:r w:rsidR="000148FB">
        <w:rPr>
          <w:rFonts w:asciiTheme="minorHAnsi" w:hAnsiTheme="minorHAnsi" w:cstheme="minorHAnsi"/>
          <w:b w:val="0"/>
          <w:bCs w:val="0"/>
          <w:sz w:val="22"/>
          <w:szCs w:val="22"/>
        </w:rPr>
        <w:t>Wilsey</w:t>
      </w:r>
      <w:proofErr w:type="spellEnd"/>
      <w:r w:rsidR="000148FB">
        <w:rPr>
          <w:rFonts w:asciiTheme="minorHAnsi" w:hAnsiTheme="minorHAnsi" w:cstheme="minorHAnsi"/>
          <w:b w:val="0"/>
          <w:bCs w:val="0"/>
          <w:sz w:val="22"/>
          <w:szCs w:val="22"/>
        </w:rPr>
        <w:t xml:space="preserve"> et al. 2012, </w:t>
      </w:r>
      <w:proofErr w:type="spellStart"/>
      <w:r w:rsidR="000148FB">
        <w:rPr>
          <w:rFonts w:asciiTheme="minorHAnsi" w:hAnsiTheme="minorHAnsi" w:cstheme="minorHAnsi"/>
          <w:b w:val="0"/>
          <w:bCs w:val="0"/>
          <w:sz w:val="22"/>
          <w:szCs w:val="22"/>
        </w:rPr>
        <w:t>Vogeler</w:t>
      </w:r>
      <w:proofErr w:type="spellEnd"/>
      <w:r w:rsidR="000148FB">
        <w:rPr>
          <w:rFonts w:asciiTheme="minorHAnsi" w:hAnsiTheme="minorHAnsi" w:cstheme="minorHAnsi"/>
          <w:b w:val="0"/>
          <w:bCs w:val="0"/>
          <w:sz w:val="22"/>
          <w:szCs w:val="22"/>
        </w:rPr>
        <w:t xml:space="preserve"> et al. 2013, </w:t>
      </w:r>
      <w:proofErr w:type="spellStart"/>
      <w:r w:rsidR="000148FB">
        <w:rPr>
          <w:rFonts w:asciiTheme="minorHAnsi" w:hAnsiTheme="minorHAnsi" w:cstheme="minorHAnsi"/>
          <w:b w:val="0"/>
          <w:bCs w:val="0"/>
          <w:sz w:val="22"/>
          <w:szCs w:val="22"/>
        </w:rPr>
        <w:t>Eldegard</w:t>
      </w:r>
      <w:proofErr w:type="spellEnd"/>
      <w:r w:rsidR="000148FB">
        <w:rPr>
          <w:rFonts w:asciiTheme="minorHAnsi" w:hAnsiTheme="minorHAnsi" w:cstheme="minorHAnsi"/>
          <w:b w:val="0"/>
          <w:bCs w:val="0"/>
          <w:sz w:val="22"/>
          <w:szCs w:val="22"/>
        </w:rPr>
        <w:t xml:space="preserve"> et al. 2014, </w:t>
      </w:r>
      <w:proofErr w:type="spellStart"/>
      <w:r w:rsidR="000148FB">
        <w:rPr>
          <w:rFonts w:asciiTheme="minorHAnsi" w:hAnsiTheme="minorHAnsi" w:cstheme="minorHAnsi"/>
          <w:b w:val="0"/>
          <w:bCs w:val="0"/>
          <w:sz w:val="22"/>
          <w:szCs w:val="22"/>
        </w:rPr>
        <w:t>Garabedian</w:t>
      </w:r>
      <w:proofErr w:type="spellEnd"/>
      <w:r w:rsidR="000148FB">
        <w:rPr>
          <w:rFonts w:asciiTheme="minorHAnsi" w:hAnsiTheme="minorHAnsi" w:cstheme="minorHAnsi"/>
          <w:b w:val="0"/>
          <w:bCs w:val="0"/>
          <w:sz w:val="22"/>
          <w:szCs w:val="22"/>
        </w:rPr>
        <w:t xml:space="preserve"> et al. 2014, </w:t>
      </w:r>
      <w:proofErr w:type="spellStart"/>
      <w:r w:rsidR="000148FB">
        <w:rPr>
          <w:rFonts w:asciiTheme="minorHAnsi" w:hAnsiTheme="minorHAnsi" w:cstheme="minorHAnsi"/>
          <w:b w:val="0"/>
          <w:bCs w:val="0"/>
          <w:sz w:val="22"/>
          <w:szCs w:val="22"/>
        </w:rPr>
        <w:t>Vierling</w:t>
      </w:r>
      <w:proofErr w:type="spellEnd"/>
      <w:r w:rsidR="000148FB">
        <w:rPr>
          <w:rFonts w:asciiTheme="minorHAnsi" w:hAnsiTheme="minorHAnsi" w:cstheme="minorHAnsi"/>
          <w:b w:val="0"/>
          <w:bCs w:val="0"/>
          <w:sz w:val="22"/>
          <w:szCs w:val="22"/>
        </w:rPr>
        <w:t xml:space="preserve"> et al. 2014</w:t>
      </w:r>
      <w:r w:rsidR="006E4CE8">
        <w:rPr>
          <w:rFonts w:asciiTheme="minorHAnsi" w:hAnsiTheme="minorHAnsi" w:cstheme="minorHAnsi"/>
          <w:b w:val="0"/>
          <w:bCs w:val="0"/>
          <w:sz w:val="22"/>
          <w:szCs w:val="22"/>
        </w:rPr>
        <w:t>)</w:t>
      </w:r>
      <w:r w:rsidR="00D26F90" w:rsidRPr="00E4477A">
        <w:rPr>
          <w:rFonts w:asciiTheme="minorHAnsi" w:hAnsiTheme="minorHAnsi" w:cstheme="minorHAnsi"/>
          <w:b w:val="0"/>
          <w:bCs w:val="0"/>
          <w:sz w:val="22"/>
          <w:szCs w:val="22"/>
        </w:rPr>
        <w:t xml:space="preserve">. </w:t>
      </w:r>
      <w:r w:rsidR="00FE198D">
        <w:rPr>
          <w:rFonts w:asciiTheme="minorHAnsi" w:hAnsiTheme="minorHAnsi" w:cstheme="minorHAnsi"/>
          <w:b w:val="0"/>
          <w:bCs w:val="0"/>
          <w:sz w:val="22"/>
          <w:szCs w:val="22"/>
        </w:rPr>
        <w:t>Many of these studies have focused on single species or a few species. How well different kinds of point cloud metrics predict abundance of birds in different guilds or having different forest habitat requirements has not been assessed.</w:t>
      </w:r>
    </w:p>
    <w:p w14:paraId="26AD2368" w14:textId="77777777" w:rsidR="00DE645A" w:rsidRDefault="00DE645A" w:rsidP="005B424B">
      <w:pPr>
        <w:rPr>
          <w:rFonts w:asciiTheme="minorHAnsi" w:hAnsiTheme="minorHAnsi"/>
          <w:sz w:val="22"/>
          <w:szCs w:val="22"/>
        </w:rPr>
      </w:pPr>
    </w:p>
    <w:p w14:paraId="3F144879" w14:textId="77777777" w:rsidR="0006221A" w:rsidRPr="0006221A" w:rsidRDefault="00664924" w:rsidP="0006221A">
      <w:pPr>
        <w:pStyle w:val="Heading2"/>
        <w:rPr>
          <w:rFonts w:ascii="Cambria" w:hAnsi="Cambria"/>
          <w:i w:val="0"/>
          <w:iCs w:val="0"/>
          <w:color w:val="44546A" w:themeColor="text2"/>
          <w:sz w:val="24"/>
          <w:szCs w:val="24"/>
        </w:rPr>
      </w:pPr>
      <w:r w:rsidRPr="0006221A">
        <w:rPr>
          <w:rFonts w:ascii="Cambria" w:hAnsi="Cambria"/>
          <w:i w:val="0"/>
          <w:iCs w:val="0"/>
          <w:color w:val="44546A" w:themeColor="text2"/>
          <w:sz w:val="24"/>
          <w:szCs w:val="24"/>
        </w:rPr>
        <w:t>O</w:t>
      </w:r>
      <w:r w:rsidR="005B424B" w:rsidRPr="0006221A">
        <w:rPr>
          <w:rFonts w:ascii="Cambria" w:hAnsi="Cambria"/>
          <w:i w:val="0"/>
          <w:iCs w:val="0"/>
          <w:color w:val="44546A" w:themeColor="text2"/>
          <w:sz w:val="24"/>
          <w:szCs w:val="24"/>
        </w:rPr>
        <w:t>bjectives</w:t>
      </w:r>
      <w:r w:rsidRPr="0006221A">
        <w:rPr>
          <w:rFonts w:ascii="Cambria" w:hAnsi="Cambria"/>
          <w:i w:val="0"/>
          <w:iCs w:val="0"/>
          <w:color w:val="44546A" w:themeColor="text2"/>
          <w:sz w:val="24"/>
          <w:szCs w:val="24"/>
        </w:rPr>
        <w:t xml:space="preserve">: </w:t>
      </w:r>
    </w:p>
    <w:p w14:paraId="43F37F27" w14:textId="68A28D51" w:rsidR="005B424B" w:rsidRPr="00E4477A" w:rsidRDefault="00664924" w:rsidP="00E4477A">
      <w:pPr>
        <w:pStyle w:val="Heading3"/>
        <w:rPr>
          <w:rFonts w:asciiTheme="minorHAnsi" w:hAnsiTheme="minorHAnsi" w:cstheme="minorHAnsi"/>
          <w:b w:val="0"/>
          <w:bCs w:val="0"/>
          <w:sz w:val="22"/>
          <w:szCs w:val="22"/>
        </w:rPr>
      </w:pPr>
      <w:r w:rsidRPr="00E4477A">
        <w:rPr>
          <w:rFonts w:asciiTheme="minorHAnsi" w:hAnsiTheme="minorHAnsi" w:cstheme="minorHAnsi"/>
          <w:b w:val="0"/>
          <w:bCs w:val="0"/>
          <w:sz w:val="22"/>
          <w:szCs w:val="22"/>
        </w:rPr>
        <w:t xml:space="preserve">To model how </w:t>
      </w:r>
      <w:r w:rsidR="003E1CBD">
        <w:rPr>
          <w:rFonts w:asciiTheme="minorHAnsi" w:hAnsiTheme="minorHAnsi" w:cstheme="minorHAnsi"/>
          <w:b w:val="0"/>
          <w:bCs w:val="0"/>
          <w:sz w:val="22"/>
          <w:szCs w:val="22"/>
        </w:rPr>
        <w:t xml:space="preserve">well </w:t>
      </w:r>
      <w:r w:rsidRPr="00E4477A">
        <w:rPr>
          <w:rFonts w:asciiTheme="minorHAnsi" w:hAnsiTheme="minorHAnsi" w:cstheme="minorHAnsi"/>
          <w:b w:val="0"/>
          <w:bCs w:val="0"/>
          <w:sz w:val="22"/>
          <w:szCs w:val="22"/>
        </w:rPr>
        <w:t>abundance of boreal bird</w:t>
      </w:r>
      <w:r w:rsidR="003E1CBD">
        <w:rPr>
          <w:rFonts w:asciiTheme="minorHAnsi" w:hAnsiTheme="minorHAnsi" w:cstheme="minorHAnsi"/>
          <w:b w:val="0"/>
          <w:bCs w:val="0"/>
          <w:sz w:val="22"/>
          <w:szCs w:val="22"/>
        </w:rPr>
        <w:t xml:space="preserve"> species</w:t>
      </w:r>
      <w:r w:rsidRPr="00E4477A">
        <w:rPr>
          <w:rFonts w:asciiTheme="minorHAnsi" w:hAnsiTheme="minorHAnsi" w:cstheme="minorHAnsi"/>
          <w:b w:val="0"/>
          <w:bCs w:val="0"/>
          <w:sz w:val="22"/>
          <w:szCs w:val="22"/>
        </w:rPr>
        <w:t xml:space="preserve"> (species</w:t>
      </w:r>
      <w:r w:rsidR="003E1CBD">
        <w:rPr>
          <w:rFonts w:asciiTheme="minorHAnsi" w:hAnsiTheme="minorHAnsi" w:cstheme="minorHAnsi"/>
          <w:b w:val="0"/>
          <w:bCs w:val="0"/>
          <w:sz w:val="22"/>
          <w:szCs w:val="22"/>
        </w:rPr>
        <w:t xml:space="preserve"> present at 10 % of sites</w:t>
      </w:r>
      <w:r w:rsidRPr="00E4477A">
        <w:rPr>
          <w:rFonts w:asciiTheme="minorHAnsi" w:hAnsiTheme="minorHAnsi" w:cstheme="minorHAnsi"/>
          <w:b w:val="0"/>
          <w:bCs w:val="0"/>
          <w:sz w:val="22"/>
          <w:szCs w:val="22"/>
        </w:rPr>
        <w:t xml:space="preserve">) </w:t>
      </w:r>
      <w:r w:rsidR="003E1CBD">
        <w:rPr>
          <w:rFonts w:asciiTheme="minorHAnsi" w:hAnsiTheme="minorHAnsi" w:cstheme="minorHAnsi"/>
          <w:b w:val="0"/>
          <w:bCs w:val="0"/>
          <w:sz w:val="22"/>
          <w:szCs w:val="22"/>
        </w:rPr>
        <w:t xml:space="preserve">are predicted by different kinds of spatial data, from coarse-scale remotely sensed layers </w:t>
      </w:r>
      <w:r w:rsidR="00B51645">
        <w:rPr>
          <w:rFonts w:asciiTheme="minorHAnsi" w:hAnsiTheme="minorHAnsi" w:cstheme="minorHAnsi"/>
          <w:b w:val="0"/>
          <w:bCs w:val="0"/>
          <w:sz w:val="22"/>
          <w:szCs w:val="22"/>
        </w:rPr>
        <w:t xml:space="preserve">from satellites </w:t>
      </w:r>
      <w:r w:rsidR="003E1CBD">
        <w:rPr>
          <w:rFonts w:asciiTheme="minorHAnsi" w:hAnsiTheme="minorHAnsi" w:cstheme="minorHAnsi"/>
          <w:b w:val="0"/>
          <w:bCs w:val="0"/>
          <w:sz w:val="22"/>
          <w:szCs w:val="22"/>
        </w:rPr>
        <w:t>(e.g. Beaudoin layer [</w:t>
      </w:r>
      <w:r w:rsidR="00300BBB">
        <w:rPr>
          <w:rFonts w:asciiTheme="minorHAnsi" w:hAnsiTheme="minorHAnsi" w:cstheme="minorHAnsi"/>
          <w:b w:val="0"/>
          <w:bCs w:val="0"/>
          <w:sz w:val="22"/>
          <w:szCs w:val="22"/>
        </w:rPr>
        <w:t>Beaudoin et al. 2013</w:t>
      </w:r>
      <w:r w:rsidR="003E1CBD">
        <w:rPr>
          <w:rFonts w:asciiTheme="minorHAnsi" w:hAnsiTheme="minorHAnsi" w:cstheme="minorHAnsi"/>
          <w:b w:val="0"/>
          <w:bCs w:val="0"/>
          <w:sz w:val="22"/>
          <w:szCs w:val="22"/>
        </w:rPr>
        <w:t>]) and forest resource inventory shapefiles (e.g. Alberta Vegetation Inventory [</w:t>
      </w:r>
      <w:r w:rsidR="00FE198D" w:rsidRPr="00B51645">
        <w:rPr>
          <w:rFonts w:asciiTheme="minorHAnsi" w:hAnsiTheme="minorHAnsi" w:cstheme="minorHAnsi"/>
          <w:b w:val="0"/>
          <w:bCs w:val="0"/>
          <w:sz w:val="22"/>
          <w:szCs w:val="22"/>
        </w:rPr>
        <w:t>Alberta Biodiversity Monitoring Institute 2019</w:t>
      </w:r>
      <w:r w:rsidR="003E1CBD">
        <w:rPr>
          <w:rFonts w:asciiTheme="minorHAnsi" w:hAnsiTheme="minorHAnsi" w:cstheme="minorHAnsi"/>
          <w:b w:val="0"/>
          <w:bCs w:val="0"/>
          <w:sz w:val="22"/>
          <w:szCs w:val="22"/>
        </w:rPr>
        <w:t>]) to fine-scale LIDAR point cloud data. We will also evaluate whether 1) models containing variables from multiple sources predict bird abundance better than models containing variables from a single data source; and 2) whether averaged predicted abundances of each species from all data sources are more accurate than predicted abundances of species based on a single data source</w:t>
      </w:r>
      <w:r w:rsidRPr="00E4477A">
        <w:rPr>
          <w:rFonts w:asciiTheme="minorHAnsi" w:hAnsiTheme="minorHAnsi" w:cstheme="minorHAnsi"/>
          <w:b w:val="0"/>
          <w:bCs w:val="0"/>
          <w:sz w:val="22"/>
          <w:szCs w:val="22"/>
        </w:rPr>
        <w:t>.</w:t>
      </w:r>
      <w:r w:rsidR="00A823C7" w:rsidRPr="00E4477A">
        <w:rPr>
          <w:rFonts w:asciiTheme="minorHAnsi" w:hAnsiTheme="minorHAnsi" w:cstheme="minorHAnsi"/>
          <w:b w:val="0"/>
          <w:bCs w:val="0"/>
          <w:sz w:val="22"/>
          <w:szCs w:val="22"/>
        </w:rPr>
        <w:t xml:space="preserve"> </w:t>
      </w:r>
      <w:r w:rsidR="00A823C7" w:rsidRPr="00E4477A">
        <w:rPr>
          <w:rFonts w:asciiTheme="minorHAnsi" w:hAnsiTheme="minorHAnsi" w:cstheme="minorHAnsi"/>
          <w:b w:val="0"/>
          <w:bCs w:val="0"/>
          <w:sz w:val="22"/>
          <w:szCs w:val="22"/>
        </w:rPr>
        <w:lastRenderedPageBreak/>
        <w:t xml:space="preserve">We predict that models </w:t>
      </w:r>
      <w:r w:rsidR="003E1CBD">
        <w:rPr>
          <w:rFonts w:asciiTheme="minorHAnsi" w:hAnsiTheme="minorHAnsi" w:cstheme="minorHAnsi"/>
          <w:b w:val="0"/>
          <w:bCs w:val="0"/>
          <w:sz w:val="22"/>
          <w:szCs w:val="22"/>
        </w:rPr>
        <w:t>including</w:t>
      </w:r>
      <w:r w:rsidR="00A823C7" w:rsidRPr="00E4477A">
        <w:rPr>
          <w:rFonts w:asciiTheme="minorHAnsi" w:hAnsiTheme="minorHAnsi" w:cstheme="minorHAnsi"/>
          <w:b w:val="0"/>
          <w:bCs w:val="0"/>
          <w:sz w:val="22"/>
          <w:szCs w:val="22"/>
        </w:rPr>
        <w:t xml:space="preserve"> </w:t>
      </w:r>
      <w:r w:rsidR="00FE198D">
        <w:rPr>
          <w:rFonts w:asciiTheme="minorHAnsi" w:hAnsiTheme="minorHAnsi" w:cstheme="minorHAnsi"/>
          <w:b w:val="0"/>
          <w:bCs w:val="0"/>
          <w:sz w:val="22"/>
          <w:szCs w:val="22"/>
        </w:rPr>
        <w:t xml:space="preserve">or using </w:t>
      </w:r>
      <w:r w:rsidR="00A823C7" w:rsidRPr="00E4477A">
        <w:rPr>
          <w:rFonts w:asciiTheme="minorHAnsi" w:hAnsiTheme="minorHAnsi" w:cstheme="minorHAnsi"/>
          <w:b w:val="0"/>
          <w:bCs w:val="0"/>
          <w:sz w:val="22"/>
          <w:szCs w:val="22"/>
        </w:rPr>
        <w:t xml:space="preserve">fine-scale data </w:t>
      </w:r>
      <w:r w:rsidR="00FE198D">
        <w:rPr>
          <w:rFonts w:asciiTheme="minorHAnsi" w:hAnsiTheme="minorHAnsi" w:cstheme="minorHAnsi"/>
          <w:b w:val="0"/>
          <w:bCs w:val="0"/>
          <w:sz w:val="22"/>
          <w:szCs w:val="22"/>
        </w:rPr>
        <w:t>from</w:t>
      </w:r>
      <w:r w:rsidR="00A823C7" w:rsidRPr="00E4477A">
        <w:rPr>
          <w:rFonts w:asciiTheme="minorHAnsi" w:hAnsiTheme="minorHAnsi" w:cstheme="minorHAnsi"/>
          <w:b w:val="0"/>
          <w:bCs w:val="0"/>
          <w:sz w:val="22"/>
          <w:szCs w:val="22"/>
        </w:rPr>
        <w:t xml:space="preserve"> </w:t>
      </w:r>
      <w:r w:rsidR="001E6A51" w:rsidRPr="00E4477A">
        <w:rPr>
          <w:rFonts w:asciiTheme="minorHAnsi" w:hAnsiTheme="minorHAnsi" w:cstheme="minorHAnsi"/>
          <w:b w:val="0"/>
          <w:bCs w:val="0"/>
          <w:sz w:val="22"/>
          <w:szCs w:val="22"/>
        </w:rPr>
        <w:t>LIDAR-based point clouds</w:t>
      </w:r>
      <w:r w:rsidR="00FE198D">
        <w:rPr>
          <w:rFonts w:asciiTheme="minorHAnsi" w:hAnsiTheme="minorHAnsi" w:cstheme="minorHAnsi"/>
          <w:b w:val="0"/>
          <w:bCs w:val="0"/>
          <w:sz w:val="22"/>
          <w:szCs w:val="22"/>
        </w:rPr>
        <w:t xml:space="preserve"> will predict bird abundance better than models that use only coarse-scale vegetation data</w:t>
      </w:r>
      <w:r w:rsidR="00A823C7" w:rsidRPr="00E4477A">
        <w:rPr>
          <w:rFonts w:asciiTheme="minorHAnsi" w:hAnsiTheme="minorHAnsi" w:cstheme="minorHAnsi"/>
          <w:b w:val="0"/>
          <w:bCs w:val="0"/>
          <w:sz w:val="22"/>
          <w:szCs w:val="22"/>
        </w:rPr>
        <w:t>.</w:t>
      </w:r>
      <w:r w:rsidR="00FE198D">
        <w:rPr>
          <w:rFonts w:asciiTheme="minorHAnsi" w:hAnsiTheme="minorHAnsi" w:cstheme="minorHAnsi"/>
          <w:b w:val="0"/>
          <w:bCs w:val="0"/>
          <w:sz w:val="22"/>
          <w:szCs w:val="22"/>
        </w:rPr>
        <w:t xml:space="preserve"> We also predict that averaging predictions of bird abundance from different methods may result in more accurate estimates of bird abundance than predictions based on a single kind of vegetation data.</w:t>
      </w:r>
    </w:p>
    <w:p w14:paraId="51510F55" w14:textId="2DC60DC4" w:rsidR="00B7180C" w:rsidRDefault="00B7180C" w:rsidP="005B424B">
      <w:pPr>
        <w:rPr>
          <w:rFonts w:asciiTheme="minorHAnsi" w:hAnsiTheme="minorHAnsi"/>
          <w:sz w:val="22"/>
          <w:szCs w:val="22"/>
        </w:rPr>
      </w:pPr>
    </w:p>
    <w:p w14:paraId="6F61E052" w14:textId="5D5614F1" w:rsidR="005B424B" w:rsidRPr="003A7AD3" w:rsidRDefault="005B424B" w:rsidP="005B424B">
      <w:pPr>
        <w:pStyle w:val="Heading2"/>
        <w:rPr>
          <w:rFonts w:ascii="Cambria" w:hAnsi="Cambria" w:cs="Times New Roman"/>
          <w:i w:val="0"/>
          <w:color w:val="1F4E79" w:themeColor="accent1" w:themeShade="80"/>
          <w:sz w:val="24"/>
          <w:szCs w:val="24"/>
        </w:rPr>
      </w:pPr>
      <w:r w:rsidRPr="003A7AD3">
        <w:rPr>
          <w:rFonts w:ascii="Cambria" w:hAnsi="Cambria" w:cs="Times New Roman"/>
          <w:i w:val="0"/>
          <w:color w:val="1F4E79" w:themeColor="accent1" w:themeShade="80"/>
          <w:sz w:val="24"/>
          <w:szCs w:val="24"/>
        </w:rPr>
        <w:t xml:space="preserve">Study </w:t>
      </w:r>
      <w:r w:rsidR="00D01D74" w:rsidRPr="003A7AD3">
        <w:rPr>
          <w:rFonts w:ascii="Cambria" w:hAnsi="Cambria" w:cs="Times New Roman"/>
          <w:i w:val="0"/>
          <w:color w:val="1F4E79" w:themeColor="accent1" w:themeShade="80"/>
          <w:sz w:val="24"/>
          <w:szCs w:val="24"/>
        </w:rPr>
        <w:t>Site</w:t>
      </w:r>
      <w:r w:rsidRPr="003A7AD3">
        <w:rPr>
          <w:rFonts w:ascii="Cambria" w:hAnsi="Cambria" w:cs="Times New Roman"/>
          <w:i w:val="0"/>
          <w:color w:val="1F4E79" w:themeColor="accent1" w:themeShade="80"/>
          <w:sz w:val="24"/>
          <w:szCs w:val="24"/>
        </w:rPr>
        <w:t>:</w:t>
      </w:r>
    </w:p>
    <w:p w14:paraId="1B1EE804" w14:textId="3CE08FD5" w:rsidR="009475B7" w:rsidRDefault="00655002" w:rsidP="003F3BF3">
      <w:pPr>
        <w:rPr>
          <w:rFonts w:asciiTheme="minorHAnsi" w:hAnsiTheme="minorHAnsi"/>
          <w:sz w:val="22"/>
          <w:szCs w:val="22"/>
        </w:rPr>
      </w:pPr>
      <w:r>
        <w:rPr>
          <w:rFonts w:asciiTheme="minorHAnsi" w:hAnsiTheme="minorHAnsi"/>
          <w:sz w:val="22"/>
          <w:szCs w:val="22"/>
        </w:rPr>
        <w:t>The “Kirby” grid ~45 minutes north of Calling Lake (UTMs: 489525-494943, 6131568-6136993).</w:t>
      </w:r>
      <w:r w:rsidR="00DE645A">
        <w:rPr>
          <w:rFonts w:asciiTheme="minorHAnsi" w:hAnsiTheme="minorHAnsi"/>
          <w:sz w:val="22"/>
          <w:szCs w:val="22"/>
        </w:rPr>
        <w:t xml:space="preserve"> If similar coarse-scale and fine-scale remote-sensed data are available alongside point count data outside of the Kirby grid in Alberta’s boreal forest region, then a larger study area might be considered.</w:t>
      </w:r>
      <w:r w:rsidR="003F3BF3">
        <w:rPr>
          <w:rFonts w:asciiTheme="minorHAnsi" w:hAnsiTheme="minorHAnsi"/>
          <w:sz w:val="22"/>
          <w:szCs w:val="22"/>
        </w:rPr>
        <w:t xml:space="preserve"> We will be using indices of bird abundance from autonomous recording unit (ARU) stations, and individual recordings (3-4 per station) will be the unit of analysis. D</w:t>
      </w:r>
      <w:r w:rsidR="009475B7">
        <w:rPr>
          <w:rFonts w:asciiTheme="minorHAnsi" w:hAnsiTheme="minorHAnsi"/>
          <w:sz w:val="22"/>
          <w:szCs w:val="22"/>
        </w:rPr>
        <w:t xml:space="preserve">ata consists of counts of each species detected in each recording; actual abundance </w:t>
      </w:r>
      <w:r w:rsidR="003F3BF3">
        <w:rPr>
          <w:rFonts w:asciiTheme="minorHAnsi" w:hAnsiTheme="minorHAnsi"/>
          <w:sz w:val="22"/>
          <w:szCs w:val="22"/>
        </w:rPr>
        <w:t xml:space="preserve">is </w:t>
      </w:r>
      <w:r w:rsidR="009475B7">
        <w:rPr>
          <w:rFonts w:asciiTheme="minorHAnsi" w:hAnsiTheme="minorHAnsi"/>
          <w:sz w:val="22"/>
          <w:szCs w:val="22"/>
        </w:rPr>
        <w:t>not known but estimated</w:t>
      </w:r>
      <w:r w:rsidR="003F3BF3">
        <w:rPr>
          <w:rFonts w:asciiTheme="minorHAnsi" w:hAnsiTheme="minorHAnsi"/>
          <w:sz w:val="22"/>
          <w:szCs w:val="22"/>
        </w:rPr>
        <w:t>.</w:t>
      </w:r>
    </w:p>
    <w:p w14:paraId="0DFAA93C" w14:textId="15306815" w:rsidR="00C37668" w:rsidRDefault="00C37668" w:rsidP="003F3BF3">
      <w:pPr>
        <w:rPr>
          <w:rFonts w:asciiTheme="minorHAnsi" w:hAnsiTheme="minorHAnsi"/>
          <w:sz w:val="22"/>
          <w:szCs w:val="22"/>
        </w:rPr>
      </w:pPr>
    </w:p>
    <w:p w14:paraId="7B322FF1" w14:textId="77777777" w:rsidR="00CE358D" w:rsidRDefault="00CE358D" w:rsidP="00786360">
      <w:pPr>
        <w:rPr>
          <w:rFonts w:asciiTheme="minorHAnsi" w:hAnsiTheme="minorHAnsi"/>
          <w:sz w:val="22"/>
          <w:szCs w:val="22"/>
        </w:rPr>
      </w:pPr>
    </w:p>
    <w:p w14:paraId="4C75CEB6" w14:textId="77777777" w:rsidR="00C37668" w:rsidRDefault="00C37668" w:rsidP="003F3BF3">
      <w:pPr>
        <w:rPr>
          <w:rFonts w:asciiTheme="minorHAnsi" w:hAnsiTheme="minorHAnsi"/>
          <w:sz w:val="22"/>
          <w:szCs w:val="22"/>
        </w:rPr>
      </w:pPr>
    </w:p>
    <w:p w14:paraId="5F68B022" w14:textId="77777777" w:rsidR="003F3BF3" w:rsidRDefault="003F3BF3" w:rsidP="00D01D74">
      <w:pPr>
        <w:rPr>
          <w:rFonts w:asciiTheme="minorHAnsi" w:hAnsiTheme="minorHAnsi"/>
          <w:sz w:val="22"/>
          <w:szCs w:val="22"/>
        </w:rPr>
        <w:sectPr w:rsidR="003F3BF3">
          <w:pgSz w:w="12240" w:h="15840"/>
          <w:pgMar w:top="1440" w:right="1800" w:bottom="1440" w:left="1800" w:header="720" w:footer="720" w:gutter="0"/>
          <w:cols w:space="720"/>
          <w:docGrid w:linePitch="360"/>
        </w:sectPr>
      </w:pPr>
    </w:p>
    <w:p w14:paraId="52788421" w14:textId="6E4C6769" w:rsidR="003F3BF3" w:rsidRPr="007A1D7B" w:rsidRDefault="003F3BF3" w:rsidP="007A1D7B">
      <w:pPr>
        <w:pStyle w:val="Heading3"/>
        <w:rPr>
          <w:rFonts w:asciiTheme="minorHAnsi" w:hAnsiTheme="minorHAnsi" w:cstheme="minorHAnsi"/>
          <w:b w:val="0"/>
          <w:bCs w:val="0"/>
          <w:sz w:val="22"/>
          <w:szCs w:val="22"/>
        </w:rPr>
      </w:pPr>
      <w:r w:rsidRPr="007A1D7B">
        <w:rPr>
          <w:rFonts w:asciiTheme="minorHAnsi" w:hAnsiTheme="minorHAnsi" w:cstheme="minorHAnsi"/>
          <w:b w:val="0"/>
          <w:bCs w:val="0"/>
          <w:sz w:val="22"/>
          <w:szCs w:val="22"/>
        </w:rPr>
        <w:t xml:space="preserve">Figure 1. Location of Kirby grid in Alberta. </w:t>
      </w:r>
    </w:p>
    <w:p w14:paraId="1E061F35" w14:textId="77777777" w:rsidR="003F3BF3" w:rsidRDefault="00DE645A" w:rsidP="00D01D74">
      <w:pPr>
        <w:rPr>
          <w:noProof/>
        </w:rPr>
        <w:sectPr w:rsidR="003F3BF3" w:rsidSect="003F3BF3">
          <w:type w:val="continuous"/>
          <w:pgSz w:w="12240" w:h="15840"/>
          <w:pgMar w:top="1440" w:right="1800" w:bottom="1440" w:left="1800" w:header="720" w:footer="720" w:gutter="0"/>
          <w:cols w:num="2" w:space="720"/>
          <w:docGrid w:linePitch="360"/>
        </w:sectPr>
      </w:pPr>
      <w:r>
        <w:rPr>
          <w:noProof/>
        </w:rPr>
        <w:drawing>
          <wp:inline distT="0" distB="0" distL="0" distR="0" wp14:anchorId="56F56247" wp14:editId="34EB2D0E">
            <wp:extent cx="1371600" cy="1365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8216" t="21066" r="40205" b="26876"/>
                    <a:stretch/>
                  </pic:blipFill>
                  <pic:spPr bwMode="auto">
                    <a:xfrm>
                      <a:off x="0" y="0"/>
                      <a:ext cx="1371600" cy="1365250"/>
                    </a:xfrm>
                    <a:prstGeom prst="rect">
                      <a:avLst/>
                    </a:prstGeom>
                    <a:noFill/>
                    <a:ln>
                      <a:noFill/>
                    </a:ln>
                    <a:extLst>
                      <a:ext uri="{53640926-AAD7-44D8-BBD7-CCE9431645EC}">
                        <a14:shadowObscured xmlns:a14="http://schemas.microsoft.com/office/drawing/2010/main"/>
                      </a:ext>
                    </a:extLst>
                  </pic:spPr>
                </pic:pic>
              </a:graphicData>
            </a:graphic>
          </wp:inline>
        </w:drawing>
      </w:r>
      <w:r w:rsidR="003F3BF3" w:rsidRPr="003F3BF3">
        <w:rPr>
          <w:noProof/>
        </w:rPr>
        <w:t xml:space="preserve"> </w:t>
      </w:r>
    </w:p>
    <w:p w14:paraId="4F2AD0C6" w14:textId="7155CD53" w:rsidR="00DE645A" w:rsidRPr="007450C3" w:rsidRDefault="003F3BF3" w:rsidP="00D01D74">
      <w:pPr>
        <w:rPr>
          <w:rFonts w:asciiTheme="minorHAnsi" w:hAnsiTheme="minorHAnsi"/>
          <w:sz w:val="22"/>
          <w:szCs w:val="22"/>
        </w:rPr>
      </w:pPr>
      <w:r w:rsidRPr="003F3BF3">
        <w:rPr>
          <w:rFonts w:asciiTheme="minorHAnsi" w:hAnsiTheme="minorHAnsi"/>
          <w:noProof/>
          <w:sz w:val="22"/>
          <w:szCs w:val="22"/>
        </w:rPr>
        <w:drawing>
          <wp:inline distT="0" distB="0" distL="0" distR="0" wp14:anchorId="2324531D" wp14:editId="43FE8B46">
            <wp:extent cx="4806950" cy="2303145"/>
            <wp:effectExtent l="0" t="0" r="0" b="1905"/>
            <wp:docPr id="5" name="Content Placeholder 4" descr="A screenshot of a cell phone&#10;&#10;Description automatically generated">
              <a:extLst xmlns:a="http://schemas.openxmlformats.org/drawingml/2006/main">
                <a:ext uri="{FF2B5EF4-FFF2-40B4-BE49-F238E27FC236}">
                  <a16:creationId xmlns:a16="http://schemas.microsoft.com/office/drawing/2014/main" id="{BFC9F8D7-3688-4A22-9A5E-E133545B04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BFC9F8D7-3688-4A22-9A5E-E133545B0452}"/>
                        </a:ext>
                      </a:extLst>
                    </pic:cNvPr>
                    <pic:cNvPicPr>
                      <a:picLocks noGrp="1" noChangeAspect="1"/>
                    </pic:cNvPicPr>
                  </pic:nvPicPr>
                  <pic:blipFill rotWithShape="1">
                    <a:blip r:embed="rId8">
                      <a:extLst>
                        <a:ext uri="{28A0092B-C50C-407E-A947-70E740481C1C}">
                          <a14:useLocalDpi xmlns:a14="http://schemas.microsoft.com/office/drawing/2010/main" val="0"/>
                        </a:ext>
                      </a:extLst>
                    </a:blip>
                    <a:srcRect l="4744" t="14842" r="12597" b="-1"/>
                    <a:stretch/>
                  </pic:blipFill>
                  <pic:spPr bwMode="auto">
                    <a:xfrm>
                      <a:off x="0" y="0"/>
                      <a:ext cx="4806950" cy="2303145"/>
                    </a:xfrm>
                    <a:prstGeom prst="rect">
                      <a:avLst/>
                    </a:prstGeom>
                    <a:ln>
                      <a:noFill/>
                    </a:ln>
                    <a:extLst>
                      <a:ext uri="{53640926-AAD7-44D8-BBD7-CCE9431645EC}">
                        <a14:shadowObscured xmlns:a14="http://schemas.microsoft.com/office/drawing/2010/main"/>
                      </a:ext>
                    </a:extLst>
                  </pic:spPr>
                </pic:pic>
              </a:graphicData>
            </a:graphic>
          </wp:inline>
        </w:drawing>
      </w:r>
    </w:p>
    <w:p w14:paraId="1C5CF5E1" w14:textId="77777777" w:rsidR="00B74301" w:rsidRPr="003A7AD3" w:rsidRDefault="00B74301" w:rsidP="00B74301">
      <w:pPr>
        <w:pStyle w:val="Heading2"/>
        <w:rPr>
          <w:rFonts w:ascii="Cambria" w:hAnsi="Cambria" w:cs="Times New Roman"/>
          <w:i w:val="0"/>
          <w:color w:val="1F4E79" w:themeColor="accent1" w:themeShade="80"/>
          <w:sz w:val="24"/>
          <w:szCs w:val="24"/>
        </w:rPr>
      </w:pPr>
      <w:r w:rsidRPr="003A7AD3">
        <w:rPr>
          <w:rFonts w:ascii="Cambria" w:hAnsi="Cambria" w:cs="Times New Roman"/>
          <w:i w:val="0"/>
          <w:color w:val="1F4E79" w:themeColor="accent1" w:themeShade="80"/>
          <w:sz w:val="24"/>
          <w:szCs w:val="24"/>
        </w:rPr>
        <w:t xml:space="preserve">Study </w:t>
      </w:r>
      <w:r>
        <w:rPr>
          <w:rFonts w:ascii="Cambria" w:hAnsi="Cambria" w:cs="Times New Roman"/>
          <w:i w:val="0"/>
          <w:color w:val="1F4E79" w:themeColor="accent1" w:themeShade="80"/>
          <w:sz w:val="24"/>
          <w:szCs w:val="24"/>
        </w:rPr>
        <w:t>Species</w:t>
      </w:r>
      <w:r w:rsidRPr="003A7AD3">
        <w:rPr>
          <w:rFonts w:ascii="Cambria" w:hAnsi="Cambria" w:cs="Times New Roman"/>
          <w:i w:val="0"/>
          <w:color w:val="1F4E79" w:themeColor="accent1" w:themeShade="80"/>
          <w:sz w:val="24"/>
          <w:szCs w:val="24"/>
        </w:rPr>
        <w:t>:</w:t>
      </w:r>
    </w:p>
    <w:p w14:paraId="35518265" w14:textId="77777777" w:rsidR="00B74301" w:rsidRDefault="00B74301" w:rsidP="00B74301">
      <w:pPr>
        <w:rPr>
          <w:rFonts w:asciiTheme="minorHAnsi" w:hAnsiTheme="minorHAnsi"/>
          <w:sz w:val="22"/>
          <w:szCs w:val="22"/>
        </w:rPr>
      </w:pPr>
      <w:r>
        <w:rPr>
          <w:rFonts w:asciiTheme="minorHAnsi" w:hAnsiTheme="minorHAnsi"/>
          <w:sz w:val="22"/>
          <w:szCs w:val="22"/>
        </w:rPr>
        <w:t>The most common species, in terms of the number of stations with at least one detection of a given species, are: Alder Flycatcher (</w:t>
      </w:r>
      <w:r w:rsidRPr="005F6FAF">
        <w:rPr>
          <w:rFonts w:asciiTheme="minorHAnsi" w:hAnsiTheme="minorHAnsi"/>
          <w:i/>
          <w:iCs/>
          <w:sz w:val="22"/>
          <w:szCs w:val="22"/>
        </w:rPr>
        <w:t xml:space="preserve">Empidonax </w:t>
      </w:r>
      <w:proofErr w:type="spellStart"/>
      <w:r w:rsidRPr="005F6FAF">
        <w:rPr>
          <w:rFonts w:asciiTheme="minorHAnsi" w:hAnsiTheme="minorHAnsi"/>
          <w:i/>
          <w:iCs/>
          <w:sz w:val="22"/>
          <w:szCs w:val="22"/>
        </w:rPr>
        <w:t>alnorum</w:t>
      </w:r>
      <w:proofErr w:type="spellEnd"/>
      <w:r>
        <w:rPr>
          <w:rFonts w:asciiTheme="minorHAnsi" w:hAnsiTheme="minorHAnsi"/>
          <w:sz w:val="22"/>
          <w:szCs w:val="22"/>
        </w:rPr>
        <w:t>), American Robin (</w:t>
      </w:r>
      <w:proofErr w:type="spellStart"/>
      <w:r w:rsidRPr="005F6FAF">
        <w:rPr>
          <w:rFonts w:asciiTheme="minorHAnsi" w:hAnsiTheme="minorHAnsi"/>
          <w:i/>
          <w:iCs/>
          <w:sz w:val="22"/>
          <w:szCs w:val="22"/>
        </w:rPr>
        <w:t>Turdus</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migratorius</w:t>
      </w:r>
      <w:proofErr w:type="spellEnd"/>
      <w:r>
        <w:rPr>
          <w:rFonts w:asciiTheme="minorHAnsi" w:hAnsiTheme="minorHAnsi"/>
          <w:sz w:val="22"/>
          <w:szCs w:val="22"/>
        </w:rPr>
        <w:t>), Boreal Chickadee (</w:t>
      </w:r>
      <w:proofErr w:type="spellStart"/>
      <w:r w:rsidRPr="00F877FE">
        <w:rPr>
          <w:rFonts w:asciiTheme="minorHAnsi" w:hAnsiTheme="minorHAnsi"/>
          <w:i/>
          <w:iCs/>
          <w:sz w:val="22"/>
          <w:szCs w:val="22"/>
        </w:rPr>
        <w:t>Poecile</w:t>
      </w:r>
      <w:proofErr w:type="spellEnd"/>
      <w:r w:rsidRPr="00F877FE">
        <w:rPr>
          <w:rFonts w:asciiTheme="minorHAnsi" w:hAnsiTheme="minorHAnsi"/>
          <w:i/>
          <w:iCs/>
          <w:sz w:val="22"/>
          <w:szCs w:val="22"/>
        </w:rPr>
        <w:t xml:space="preserve"> </w:t>
      </w:r>
      <w:proofErr w:type="spellStart"/>
      <w:r w:rsidRPr="00F877FE">
        <w:rPr>
          <w:rFonts w:asciiTheme="minorHAnsi" w:hAnsiTheme="minorHAnsi"/>
          <w:i/>
          <w:iCs/>
          <w:sz w:val="22"/>
          <w:szCs w:val="22"/>
        </w:rPr>
        <w:t>hudsonicus</w:t>
      </w:r>
      <w:proofErr w:type="spellEnd"/>
      <w:r>
        <w:rPr>
          <w:rFonts w:asciiTheme="minorHAnsi" w:hAnsiTheme="minorHAnsi"/>
          <w:sz w:val="22"/>
          <w:szCs w:val="22"/>
        </w:rPr>
        <w:t>), Cedar Waxwing (</w:t>
      </w:r>
      <w:proofErr w:type="spellStart"/>
      <w:r w:rsidRPr="005F6FAF">
        <w:rPr>
          <w:rFonts w:asciiTheme="minorHAnsi" w:hAnsiTheme="minorHAnsi"/>
          <w:i/>
          <w:iCs/>
          <w:sz w:val="22"/>
          <w:szCs w:val="22"/>
        </w:rPr>
        <w:t>Bombycilla</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cedrorum</w:t>
      </w:r>
      <w:proofErr w:type="spellEnd"/>
      <w:r>
        <w:rPr>
          <w:rFonts w:asciiTheme="minorHAnsi" w:hAnsiTheme="minorHAnsi"/>
          <w:sz w:val="22"/>
          <w:szCs w:val="22"/>
        </w:rPr>
        <w:t>), Chipping Sparrow (</w:t>
      </w:r>
      <w:r w:rsidRPr="005F6FAF">
        <w:rPr>
          <w:rFonts w:asciiTheme="minorHAnsi" w:hAnsiTheme="minorHAnsi"/>
          <w:i/>
          <w:iCs/>
          <w:sz w:val="22"/>
          <w:szCs w:val="22"/>
        </w:rPr>
        <w:t xml:space="preserve">Spizella </w:t>
      </w:r>
      <w:proofErr w:type="spellStart"/>
      <w:r w:rsidRPr="005F6FAF">
        <w:rPr>
          <w:rFonts w:asciiTheme="minorHAnsi" w:hAnsiTheme="minorHAnsi"/>
          <w:i/>
          <w:iCs/>
          <w:sz w:val="22"/>
          <w:szCs w:val="22"/>
        </w:rPr>
        <w:t>passerin</w:t>
      </w:r>
      <w:r>
        <w:rPr>
          <w:rFonts w:asciiTheme="minorHAnsi" w:hAnsiTheme="minorHAnsi"/>
          <w:i/>
          <w:iCs/>
          <w:sz w:val="22"/>
          <w:szCs w:val="22"/>
        </w:rPr>
        <w:t>a</w:t>
      </w:r>
      <w:proofErr w:type="spellEnd"/>
      <w:r>
        <w:rPr>
          <w:rFonts w:asciiTheme="minorHAnsi" w:hAnsiTheme="minorHAnsi"/>
          <w:sz w:val="22"/>
          <w:szCs w:val="22"/>
        </w:rPr>
        <w:t>), Common Yellowthroat (</w:t>
      </w:r>
      <w:proofErr w:type="spellStart"/>
      <w:r w:rsidRPr="005F6FAF">
        <w:rPr>
          <w:rFonts w:asciiTheme="minorHAnsi" w:hAnsiTheme="minorHAnsi"/>
          <w:i/>
          <w:iCs/>
          <w:sz w:val="22"/>
          <w:szCs w:val="22"/>
        </w:rPr>
        <w:t>Geothlypis</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trichas</w:t>
      </w:r>
      <w:proofErr w:type="spellEnd"/>
      <w:r>
        <w:rPr>
          <w:rFonts w:asciiTheme="minorHAnsi" w:hAnsiTheme="minorHAnsi"/>
          <w:sz w:val="22"/>
          <w:szCs w:val="22"/>
        </w:rPr>
        <w:t>), Dark-eyed Junco (</w:t>
      </w:r>
      <w:r w:rsidRPr="005F6FAF">
        <w:rPr>
          <w:rFonts w:asciiTheme="minorHAnsi" w:hAnsiTheme="minorHAnsi"/>
          <w:i/>
          <w:iCs/>
          <w:sz w:val="22"/>
          <w:szCs w:val="22"/>
        </w:rPr>
        <w:t xml:space="preserve">Junco </w:t>
      </w:r>
      <w:proofErr w:type="spellStart"/>
      <w:r w:rsidRPr="005F6FAF">
        <w:rPr>
          <w:rFonts w:asciiTheme="minorHAnsi" w:hAnsiTheme="minorHAnsi"/>
          <w:i/>
          <w:iCs/>
          <w:sz w:val="22"/>
          <w:szCs w:val="22"/>
        </w:rPr>
        <w:lastRenderedPageBreak/>
        <w:t>hyemalis</w:t>
      </w:r>
      <w:proofErr w:type="spellEnd"/>
      <w:r>
        <w:rPr>
          <w:rFonts w:asciiTheme="minorHAnsi" w:hAnsiTheme="minorHAnsi"/>
          <w:sz w:val="22"/>
          <w:szCs w:val="22"/>
        </w:rPr>
        <w:t>), Gray Jay (</w:t>
      </w:r>
      <w:proofErr w:type="spellStart"/>
      <w:r w:rsidRPr="005F6FAF">
        <w:rPr>
          <w:rFonts w:asciiTheme="minorHAnsi" w:hAnsiTheme="minorHAnsi"/>
          <w:i/>
          <w:iCs/>
          <w:sz w:val="22"/>
          <w:szCs w:val="22"/>
        </w:rPr>
        <w:t>Perisoreus</w:t>
      </w:r>
      <w:proofErr w:type="spellEnd"/>
      <w:r w:rsidRPr="005F6FAF">
        <w:rPr>
          <w:rFonts w:asciiTheme="minorHAnsi" w:hAnsiTheme="minorHAnsi"/>
          <w:i/>
          <w:iCs/>
          <w:sz w:val="22"/>
          <w:szCs w:val="22"/>
        </w:rPr>
        <w:t xml:space="preserve"> canadensis</w:t>
      </w:r>
      <w:r>
        <w:rPr>
          <w:rFonts w:asciiTheme="minorHAnsi" w:hAnsiTheme="minorHAnsi"/>
          <w:sz w:val="22"/>
          <w:szCs w:val="22"/>
        </w:rPr>
        <w:t>), Hermit Thrush (</w:t>
      </w:r>
      <w:proofErr w:type="spellStart"/>
      <w:r w:rsidRPr="005F6FAF">
        <w:rPr>
          <w:rFonts w:asciiTheme="minorHAnsi" w:hAnsiTheme="minorHAnsi"/>
          <w:i/>
          <w:iCs/>
          <w:sz w:val="22"/>
          <w:szCs w:val="22"/>
        </w:rPr>
        <w:t>Catharus</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guttatus</w:t>
      </w:r>
      <w:proofErr w:type="spellEnd"/>
      <w:r>
        <w:rPr>
          <w:rFonts w:asciiTheme="minorHAnsi" w:hAnsiTheme="minorHAnsi"/>
          <w:sz w:val="22"/>
          <w:szCs w:val="22"/>
        </w:rPr>
        <w:t>), Le Conte’s Sparrow (</w:t>
      </w:r>
      <w:proofErr w:type="spellStart"/>
      <w:r w:rsidRPr="005F6FAF">
        <w:rPr>
          <w:rFonts w:asciiTheme="minorHAnsi" w:hAnsiTheme="minorHAnsi"/>
          <w:i/>
          <w:iCs/>
          <w:sz w:val="22"/>
          <w:szCs w:val="22"/>
        </w:rPr>
        <w:t>Ammodramus</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lecontei</w:t>
      </w:r>
      <w:proofErr w:type="spellEnd"/>
      <w:r>
        <w:rPr>
          <w:rFonts w:asciiTheme="minorHAnsi" w:hAnsiTheme="minorHAnsi"/>
          <w:sz w:val="22"/>
          <w:szCs w:val="22"/>
        </w:rPr>
        <w:t>), Lincoln’s Sparrow (</w:t>
      </w:r>
      <w:proofErr w:type="spellStart"/>
      <w:r w:rsidRPr="005F6FAF">
        <w:rPr>
          <w:rFonts w:asciiTheme="minorHAnsi" w:hAnsiTheme="minorHAnsi"/>
          <w:i/>
          <w:iCs/>
          <w:sz w:val="22"/>
          <w:szCs w:val="22"/>
        </w:rPr>
        <w:t>Melospiza</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lincolnii</w:t>
      </w:r>
      <w:proofErr w:type="spellEnd"/>
      <w:r>
        <w:rPr>
          <w:rFonts w:asciiTheme="minorHAnsi" w:hAnsiTheme="minorHAnsi"/>
          <w:sz w:val="22"/>
          <w:szCs w:val="22"/>
        </w:rPr>
        <w:t>), Olive-sided Flycatcher (</w:t>
      </w:r>
      <w:proofErr w:type="spellStart"/>
      <w:r w:rsidRPr="005F6FAF">
        <w:rPr>
          <w:rFonts w:asciiTheme="minorHAnsi" w:hAnsiTheme="minorHAnsi"/>
          <w:i/>
          <w:iCs/>
          <w:sz w:val="22"/>
          <w:szCs w:val="22"/>
        </w:rPr>
        <w:t>Contopus</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cooperi</w:t>
      </w:r>
      <w:proofErr w:type="spellEnd"/>
      <w:r>
        <w:rPr>
          <w:rFonts w:asciiTheme="minorHAnsi" w:hAnsiTheme="minorHAnsi"/>
          <w:sz w:val="22"/>
          <w:szCs w:val="22"/>
        </w:rPr>
        <w:t>), Ovenbird (</w:t>
      </w:r>
      <w:proofErr w:type="spellStart"/>
      <w:r w:rsidRPr="005F6FAF">
        <w:rPr>
          <w:rFonts w:asciiTheme="minorHAnsi" w:hAnsiTheme="minorHAnsi"/>
          <w:i/>
          <w:iCs/>
          <w:sz w:val="22"/>
          <w:szCs w:val="22"/>
        </w:rPr>
        <w:t>Seiurus</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autocapillus</w:t>
      </w:r>
      <w:proofErr w:type="spellEnd"/>
      <w:r>
        <w:rPr>
          <w:rFonts w:asciiTheme="minorHAnsi" w:hAnsiTheme="minorHAnsi"/>
          <w:sz w:val="22"/>
          <w:szCs w:val="22"/>
        </w:rPr>
        <w:t>), Palm Warbler (</w:t>
      </w:r>
      <w:proofErr w:type="spellStart"/>
      <w:r w:rsidRPr="005F6FAF">
        <w:rPr>
          <w:rFonts w:asciiTheme="minorHAnsi" w:hAnsiTheme="minorHAnsi"/>
          <w:i/>
          <w:iCs/>
          <w:sz w:val="22"/>
          <w:szCs w:val="22"/>
        </w:rPr>
        <w:t>Setophaga</w:t>
      </w:r>
      <w:proofErr w:type="spellEnd"/>
      <w:r w:rsidRPr="005F6FAF">
        <w:rPr>
          <w:rFonts w:asciiTheme="minorHAnsi" w:hAnsiTheme="minorHAnsi"/>
          <w:i/>
          <w:iCs/>
          <w:sz w:val="22"/>
          <w:szCs w:val="22"/>
        </w:rPr>
        <w:t xml:space="preserve"> palmarum</w:t>
      </w:r>
      <w:r>
        <w:rPr>
          <w:rFonts w:asciiTheme="minorHAnsi" w:hAnsiTheme="minorHAnsi"/>
          <w:sz w:val="22"/>
          <w:szCs w:val="22"/>
        </w:rPr>
        <w:t>), Red-eyed Vireo (</w:t>
      </w:r>
      <w:r w:rsidRPr="005F6FAF">
        <w:rPr>
          <w:rFonts w:asciiTheme="minorHAnsi" w:hAnsiTheme="minorHAnsi"/>
          <w:i/>
          <w:iCs/>
          <w:sz w:val="22"/>
          <w:szCs w:val="22"/>
        </w:rPr>
        <w:t xml:space="preserve">Vireo </w:t>
      </w:r>
      <w:proofErr w:type="spellStart"/>
      <w:r w:rsidRPr="005F6FAF">
        <w:rPr>
          <w:rFonts w:asciiTheme="minorHAnsi" w:hAnsiTheme="minorHAnsi"/>
          <w:i/>
          <w:iCs/>
          <w:sz w:val="22"/>
          <w:szCs w:val="22"/>
        </w:rPr>
        <w:t>olivaceus</w:t>
      </w:r>
      <w:proofErr w:type="spellEnd"/>
      <w:r>
        <w:rPr>
          <w:rFonts w:asciiTheme="minorHAnsi" w:hAnsiTheme="minorHAnsi"/>
          <w:sz w:val="22"/>
          <w:szCs w:val="22"/>
        </w:rPr>
        <w:t>), Ruby-crowned Kinglet (</w:t>
      </w:r>
      <w:r w:rsidRPr="005F6FAF">
        <w:rPr>
          <w:rFonts w:asciiTheme="minorHAnsi" w:hAnsiTheme="minorHAnsi"/>
          <w:i/>
          <w:iCs/>
          <w:sz w:val="22"/>
          <w:szCs w:val="22"/>
        </w:rPr>
        <w:t>Regulus calendula</w:t>
      </w:r>
      <w:r>
        <w:rPr>
          <w:rFonts w:asciiTheme="minorHAnsi" w:hAnsiTheme="minorHAnsi"/>
          <w:sz w:val="22"/>
          <w:szCs w:val="22"/>
        </w:rPr>
        <w:t xml:space="preserve">), </w:t>
      </w:r>
      <w:proofErr w:type="spellStart"/>
      <w:r>
        <w:rPr>
          <w:rFonts w:asciiTheme="minorHAnsi" w:hAnsiTheme="minorHAnsi"/>
          <w:sz w:val="22"/>
          <w:szCs w:val="22"/>
        </w:rPr>
        <w:t>Swainson’s</w:t>
      </w:r>
      <w:proofErr w:type="spellEnd"/>
      <w:r>
        <w:rPr>
          <w:rFonts w:asciiTheme="minorHAnsi" w:hAnsiTheme="minorHAnsi"/>
          <w:sz w:val="22"/>
          <w:szCs w:val="22"/>
        </w:rPr>
        <w:t xml:space="preserve"> Thrush (</w:t>
      </w:r>
      <w:proofErr w:type="spellStart"/>
      <w:r w:rsidRPr="005F6FAF">
        <w:rPr>
          <w:rFonts w:asciiTheme="minorHAnsi" w:hAnsiTheme="minorHAnsi"/>
          <w:i/>
          <w:iCs/>
          <w:sz w:val="22"/>
          <w:szCs w:val="22"/>
        </w:rPr>
        <w:t>Catharus</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ustulatus</w:t>
      </w:r>
      <w:proofErr w:type="spellEnd"/>
      <w:r>
        <w:rPr>
          <w:rFonts w:asciiTheme="minorHAnsi" w:hAnsiTheme="minorHAnsi"/>
          <w:sz w:val="22"/>
          <w:szCs w:val="22"/>
        </w:rPr>
        <w:t>), Swamp Sparrow (</w:t>
      </w:r>
      <w:proofErr w:type="spellStart"/>
      <w:r w:rsidRPr="005F6FAF">
        <w:rPr>
          <w:rFonts w:asciiTheme="minorHAnsi" w:hAnsiTheme="minorHAnsi"/>
          <w:i/>
          <w:iCs/>
          <w:sz w:val="22"/>
          <w:szCs w:val="22"/>
        </w:rPr>
        <w:t>Melospiza</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georgiana</w:t>
      </w:r>
      <w:proofErr w:type="spellEnd"/>
      <w:r>
        <w:rPr>
          <w:rFonts w:asciiTheme="minorHAnsi" w:hAnsiTheme="minorHAnsi"/>
          <w:sz w:val="22"/>
          <w:szCs w:val="22"/>
        </w:rPr>
        <w:t>), Tennessee Warbler (</w:t>
      </w:r>
      <w:proofErr w:type="spellStart"/>
      <w:r w:rsidRPr="005F6FAF">
        <w:rPr>
          <w:rFonts w:asciiTheme="minorHAnsi" w:hAnsiTheme="minorHAnsi"/>
          <w:i/>
          <w:iCs/>
          <w:sz w:val="22"/>
          <w:szCs w:val="22"/>
        </w:rPr>
        <w:t>Leiothlypis</w:t>
      </w:r>
      <w:proofErr w:type="spellEnd"/>
      <w:r w:rsidRPr="005F6FAF">
        <w:rPr>
          <w:rFonts w:asciiTheme="minorHAnsi" w:hAnsiTheme="minorHAnsi"/>
          <w:i/>
          <w:iCs/>
          <w:sz w:val="22"/>
          <w:szCs w:val="22"/>
        </w:rPr>
        <w:t xml:space="preserve"> peregrina</w:t>
      </w:r>
      <w:r>
        <w:rPr>
          <w:rFonts w:asciiTheme="minorHAnsi" w:hAnsiTheme="minorHAnsi"/>
          <w:sz w:val="22"/>
          <w:szCs w:val="22"/>
        </w:rPr>
        <w:t>), White-throated Sparrow (</w:t>
      </w:r>
      <w:proofErr w:type="spellStart"/>
      <w:r w:rsidRPr="005F6FAF">
        <w:rPr>
          <w:rFonts w:asciiTheme="minorHAnsi" w:hAnsiTheme="minorHAnsi"/>
          <w:i/>
          <w:iCs/>
          <w:sz w:val="22"/>
          <w:szCs w:val="22"/>
        </w:rPr>
        <w:t>Zonotrichia</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albicollis</w:t>
      </w:r>
      <w:proofErr w:type="spellEnd"/>
      <w:r>
        <w:rPr>
          <w:rFonts w:asciiTheme="minorHAnsi" w:hAnsiTheme="minorHAnsi"/>
          <w:sz w:val="22"/>
          <w:szCs w:val="22"/>
        </w:rPr>
        <w:t>), Winter Wren (</w:t>
      </w:r>
      <w:r w:rsidRPr="005F6FAF">
        <w:rPr>
          <w:rFonts w:asciiTheme="minorHAnsi" w:hAnsiTheme="minorHAnsi"/>
          <w:i/>
          <w:iCs/>
          <w:sz w:val="22"/>
          <w:szCs w:val="22"/>
        </w:rPr>
        <w:t xml:space="preserve">Troglodytes </w:t>
      </w:r>
      <w:proofErr w:type="spellStart"/>
      <w:r w:rsidRPr="005F6FAF">
        <w:rPr>
          <w:rFonts w:asciiTheme="minorHAnsi" w:hAnsiTheme="minorHAnsi"/>
          <w:i/>
          <w:iCs/>
          <w:sz w:val="22"/>
          <w:szCs w:val="22"/>
        </w:rPr>
        <w:t>hiemalis</w:t>
      </w:r>
      <w:proofErr w:type="spellEnd"/>
      <w:r>
        <w:rPr>
          <w:rFonts w:asciiTheme="minorHAnsi" w:hAnsiTheme="minorHAnsi"/>
          <w:sz w:val="22"/>
          <w:szCs w:val="22"/>
        </w:rPr>
        <w:t>), and Yellow-</w:t>
      </w:r>
      <w:proofErr w:type="spellStart"/>
      <w:r>
        <w:rPr>
          <w:rFonts w:asciiTheme="minorHAnsi" w:hAnsiTheme="minorHAnsi"/>
          <w:sz w:val="22"/>
          <w:szCs w:val="22"/>
        </w:rPr>
        <w:t>rumped</w:t>
      </w:r>
      <w:proofErr w:type="spellEnd"/>
      <w:r>
        <w:rPr>
          <w:rFonts w:asciiTheme="minorHAnsi" w:hAnsiTheme="minorHAnsi"/>
          <w:sz w:val="22"/>
          <w:szCs w:val="22"/>
        </w:rPr>
        <w:t xml:space="preserve"> Warbler (</w:t>
      </w:r>
      <w:proofErr w:type="spellStart"/>
      <w:r w:rsidRPr="005F6FAF">
        <w:rPr>
          <w:rFonts w:asciiTheme="minorHAnsi" w:hAnsiTheme="minorHAnsi"/>
          <w:i/>
          <w:iCs/>
          <w:sz w:val="22"/>
          <w:szCs w:val="22"/>
        </w:rPr>
        <w:t>Setophaga</w:t>
      </w:r>
      <w:proofErr w:type="spellEnd"/>
      <w:r w:rsidRPr="005F6FAF">
        <w:rPr>
          <w:rFonts w:asciiTheme="minorHAnsi" w:hAnsiTheme="minorHAnsi"/>
          <w:i/>
          <w:iCs/>
          <w:sz w:val="22"/>
          <w:szCs w:val="22"/>
        </w:rPr>
        <w:t xml:space="preserve"> </w:t>
      </w:r>
      <w:proofErr w:type="spellStart"/>
      <w:r w:rsidRPr="005F6FAF">
        <w:rPr>
          <w:rFonts w:asciiTheme="minorHAnsi" w:hAnsiTheme="minorHAnsi"/>
          <w:i/>
          <w:iCs/>
          <w:sz w:val="22"/>
          <w:szCs w:val="22"/>
        </w:rPr>
        <w:t>coronata</w:t>
      </w:r>
      <w:proofErr w:type="spellEnd"/>
      <w:r>
        <w:rPr>
          <w:rFonts w:asciiTheme="minorHAnsi" w:hAnsiTheme="minorHAnsi"/>
          <w:sz w:val="22"/>
          <w:szCs w:val="22"/>
        </w:rPr>
        <w:t>). We ran models for these species.</w:t>
      </w:r>
    </w:p>
    <w:p w14:paraId="13042560" w14:textId="77777777" w:rsidR="00B74301" w:rsidRDefault="00B74301" w:rsidP="00B74301">
      <w:pPr>
        <w:rPr>
          <w:rFonts w:asciiTheme="minorHAnsi" w:hAnsiTheme="minorHAnsi"/>
          <w:sz w:val="22"/>
          <w:szCs w:val="22"/>
        </w:rPr>
      </w:pPr>
    </w:p>
    <w:p w14:paraId="211A8EB2" w14:textId="77777777" w:rsidR="00B74301" w:rsidRDefault="00B74301" w:rsidP="00B74301">
      <w:pPr>
        <w:rPr>
          <w:rFonts w:asciiTheme="minorHAnsi" w:hAnsiTheme="minorHAnsi"/>
          <w:sz w:val="22"/>
          <w:szCs w:val="22"/>
        </w:rPr>
      </w:pPr>
      <w:r>
        <w:rPr>
          <w:rFonts w:asciiTheme="minorHAnsi" w:hAnsiTheme="minorHAnsi"/>
          <w:sz w:val="22"/>
          <w:szCs w:val="22"/>
        </w:rPr>
        <w:t xml:space="preserve">Six of these species (Boreal Chickadee, Gray Jay, Ruby-crowned Kinglet, </w:t>
      </w:r>
      <w:proofErr w:type="spellStart"/>
      <w:r>
        <w:rPr>
          <w:rFonts w:asciiTheme="minorHAnsi" w:hAnsiTheme="minorHAnsi"/>
          <w:sz w:val="22"/>
          <w:szCs w:val="22"/>
        </w:rPr>
        <w:t>Swainson’s</w:t>
      </w:r>
      <w:proofErr w:type="spellEnd"/>
      <w:r>
        <w:rPr>
          <w:rFonts w:asciiTheme="minorHAnsi" w:hAnsiTheme="minorHAnsi"/>
          <w:sz w:val="22"/>
          <w:szCs w:val="22"/>
        </w:rPr>
        <w:t xml:space="preserve"> Thrush, Winter Wren, and Yellow-</w:t>
      </w:r>
      <w:proofErr w:type="spellStart"/>
      <w:r>
        <w:rPr>
          <w:rFonts w:asciiTheme="minorHAnsi" w:hAnsiTheme="minorHAnsi"/>
          <w:sz w:val="22"/>
          <w:szCs w:val="22"/>
        </w:rPr>
        <w:t>rumped</w:t>
      </w:r>
      <w:proofErr w:type="spellEnd"/>
      <w:r>
        <w:rPr>
          <w:rFonts w:asciiTheme="minorHAnsi" w:hAnsiTheme="minorHAnsi"/>
          <w:sz w:val="22"/>
          <w:szCs w:val="22"/>
        </w:rPr>
        <w:t xml:space="preserve"> Warbler) are associated with boreal forests older than 80 years and Ovenbirds are most abundant in mature boreal forests (~60-80 years old). These species would be predicted to be more abundant at sites with a greater density of LIDAR points higher above the ground. The remaining species are habitat generalists or associated with younger boreal forests. At least some of these species would be predicted to be more abundant at sites with a greater density of LIDAR points closer to the ground.</w:t>
      </w:r>
    </w:p>
    <w:p w14:paraId="12E10CB2" w14:textId="77777777" w:rsidR="00B74301" w:rsidRDefault="00B74301" w:rsidP="00B74301">
      <w:pPr>
        <w:rPr>
          <w:rFonts w:asciiTheme="minorHAnsi" w:hAnsiTheme="minorHAnsi"/>
          <w:sz w:val="22"/>
          <w:szCs w:val="22"/>
        </w:rPr>
      </w:pPr>
    </w:p>
    <w:p w14:paraId="5EB0CDD2" w14:textId="77777777" w:rsidR="00B74301" w:rsidRDefault="00B74301" w:rsidP="00B74301">
      <w:pPr>
        <w:rPr>
          <w:rFonts w:asciiTheme="minorHAnsi" w:hAnsiTheme="minorHAnsi"/>
          <w:sz w:val="22"/>
          <w:szCs w:val="22"/>
        </w:rPr>
      </w:pPr>
      <w:r>
        <w:rPr>
          <w:rFonts w:asciiTheme="minorHAnsi" w:hAnsiTheme="minorHAnsi"/>
          <w:sz w:val="22"/>
          <w:szCs w:val="22"/>
        </w:rPr>
        <w:t xml:space="preserve">Five of the 20 species (Dark-eyed Junco, Le Conte’s Sparrow, Lincoln’s Sparrow, Ovenbird, Palm Warbler, White-throated Sparrow) are shrub or ground nesters whose numbers are predicted to be strongly related to the density of LIDAR points closer to the ground. Such species are also predicted to vary with the amount of coarse woody debris on the ground, given that the amount of coarse woody debris might influence the amount of other ground cover types (e.g. bare ground, herbaceous vegetation, woody vegetation). </w:t>
      </w:r>
    </w:p>
    <w:p w14:paraId="3FD4E43B" w14:textId="77777777" w:rsidR="00B74301" w:rsidRDefault="00B74301" w:rsidP="00B74301">
      <w:pPr>
        <w:rPr>
          <w:rFonts w:asciiTheme="minorHAnsi" w:hAnsiTheme="minorHAnsi"/>
          <w:sz w:val="22"/>
          <w:szCs w:val="22"/>
        </w:rPr>
      </w:pPr>
    </w:p>
    <w:p w14:paraId="65447756" w14:textId="77777777" w:rsidR="00B74301" w:rsidRDefault="00B74301" w:rsidP="00B74301">
      <w:pPr>
        <w:rPr>
          <w:rFonts w:asciiTheme="minorHAnsi" w:hAnsiTheme="minorHAnsi"/>
          <w:sz w:val="22"/>
          <w:szCs w:val="22"/>
        </w:rPr>
      </w:pPr>
      <w:r>
        <w:rPr>
          <w:rFonts w:asciiTheme="minorHAnsi" w:hAnsiTheme="minorHAnsi"/>
          <w:sz w:val="22"/>
          <w:szCs w:val="22"/>
        </w:rPr>
        <w:t>Fifteen of the 20 species are tree-nesting species that are predicted to vary with the density of LIDAR points higher above the ground. One species (Red-breasted Nuthatch) is a cavity nester that is predicted to increase with the density of snags.</w:t>
      </w:r>
    </w:p>
    <w:p w14:paraId="0EA2F829" w14:textId="77777777" w:rsidR="00B74301" w:rsidRDefault="00B74301" w:rsidP="00B74301">
      <w:pPr>
        <w:rPr>
          <w:rFonts w:asciiTheme="minorHAnsi" w:hAnsiTheme="minorHAnsi"/>
          <w:sz w:val="22"/>
          <w:szCs w:val="22"/>
        </w:rPr>
      </w:pPr>
    </w:p>
    <w:p w14:paraId="70F86284" w14:textId="660C034E" w:rsidR="009475B7" w:rsidRDefault="009475B7" w:rsidP="007A7FF7">
      <w:pPr>
        <w:pStyle w:val="Heading2"/>
        <w:rPr>
          <w:rFonts w:ascii="Cambria" w:hAnsi="Cambria" w:cs="Times New Roman"/>
          <w:i w:val="0"/>
          <w:color w:val="1F4E79" w:themeColor="accent1" w:themeShade="80"/>
          <w:sz w:val="24"/>
          <w:szCs w:val="24"/>
        </w:rPr>
      </w:pPr>
      <w:r>
        <w:rPr>
          <w:rFonts w:ascii="Cambria" w:hAnsi="Cambria" w:cs="Times New Roman"/>
          <w:i w:val="0"/>
          <w:color w:val="1F4E79" w:themeColor="accent1" w:themeShade="80"/>
          <w:sz w:val="24"/>
          <w:szCs w:val="24"/>
        </w:rPr>
        <w:t>Methods:</w:t>
      </w:r>
    </w:p>
    <w:p w14:paraId="3D1C9CE3" w14:textId="0699539A" w:rsidR="009267C4" w:rsidRDefault="009267C4" w:rsidP="009267C4">
      <w:pPr>
        <w:pStyle w:val="Heading3"/>
        <w:rPr>
          <w:rFonts w:asciiTheme="minorHAnsi" w:hAnsiTheme="minorHAnsi" w:cstheme="minorHAnsi"/>
          <w:b w:val="0"/>
          <w:bCs w:val="0"/>
          <w:sz w:val="22"/>
          <w:szCs w:val="22"/>
        </w:rPr>
      </w:pPr>
      <w:r w:rsidRPr="00524E92">
        <w:rPr>
          <w:rFonts w:asciiTheme="minorHAnsi" w:hAnsiTheme="minorHAnsi" w:cstheme="minorHAnsi"/>
          <w:i/>
          <w:iCs/>
          <w:sz w:val="22"/>
          <w:szCs w:val="22"/>
        </w:rPr>
        <w:t>Bird Data</w:t>
      </w:r>
      <w:r w:rsidRPr="00B7180C">
        <w:rPr>
          <w:rFonts w:asciiTheme="minorHAnsi" w:hAnsiTheme="minorHAnsi" w:cstheme="minorHAnsi"/>
          <w:b w:val="0"/>
          <w:bCs w:val="0"/>
          <w:sz w:val="22"/>
          <w:szCs w:val="22"/>
        </w:rPr>
        <w:t xml:space="preserve">: </w:t>
      </w:r>
      <w:r>
        <w:rPr>
          <w:rFonts w:asciiTheme="minorHAnsi" w:hAnsiTheme="minorHAnsi" w:cstheme="minorHAnsi"/>
          <w:b w:val="0"/>
          <w:bCs w:val="0"/>
          <w:sz w:val="22"/>
          <w:szCs w:val="22"/>
        </w:rPr>
        <w:t>We used autonomous recording units (ARUs:</w:t>
      </w:r>
      <w:r w:rsidRPr="009836D3">
        <w:t xml:space="preserve"> </w:t>
      </w:r>
      <w:r w:rsidRPr="009836D3">
        <w:rPr>
          <w:rFonts w:asciiTheme="minorHAnsi" w:hAnsiTheme="minorHAnsi" w:cstheme="minorHAnsi"/>
          <w:b w:val="0"/>
          <w:bCs w:val="0"/>
          <w:sz w:val="22"/>
          <w:szCs w:val="22"/>
        </w:rPr>
        <w:t>Model SM</w:t>
      </w:r>
      <w:r>
        <w:rPr>
          <w:rFonts w:asciiTheme="minorHAnsi" w:hAnsiTheme="minorHAnsi" w:cstheme="minorHAnsi"/>
          <w:b w:val="0"/>
          <w:bCs w:val="0"/>
          <w:sz w:val="22"/>
          <w:szCs w:val="22"/>
        </w:rPr>
        <w:t>4</w:t>
      </w:r>
      <w:r w:rsidRPr="009836D3">
        <w:rPr>
          <w:rFonts w:asciiTheme="minorHAnsi" w:hAnsiTheme="minorHAnsi" w:cstheme="minorHAnsi"/>
          <w:b w:val="0"/>
          <w:bCs w:val="0"/>
          <w:sz w:val="22"/>
          <w:szCs w:val="22"/>
        </w:rPr>
        <w:t>, Wildlife Acoustics Inc., Maynard, MA</w:t>
      </w:r>
      <w:r>
        <w:rPr>
          <w:rFonts w:asciiTheme="minorHAnsi" w:hAnsiTheme="minorHAnsi" w:cstheme="minorHAnsi"/>
          <w:b w:val="0"/>
          <w:bCs w:val="0"/>
          <w:sz w:val="22"/>
          <w:szCs w:val="22"/>
        </w:rPr>
        <w:t xml:space="preserve">) to generate repeated point counts of bird abundance at the Kirby Grid in the summer of 2018. Point count stations were 600 m apart within a 10x10 grid. At each station location, field technicians located a tree that was large and strong enough to support the weight of an ARU screwed into the trunk on the north side of the tree, but whose diameter at breast height (~1.5 m) was small enough (~15 cm or less) that the trunk did not block the microphones on either side of the ARU from picking up sounds on the south side of the tree. Each ARU was attached at about breast height (~1.5 m) to the tree and was programmed to turn on for at least one 5-minute recording each day around sunrise (4:52 AM – 5:06 AM local time) until the ARU was either retrieved and returned to the lab or redeployed to another station location. When retrieved or redeployed, all recordings from a given location were stored within 1 or more SD cards inside the ARU: these SD cards were replaced with new cards if the ARU was redeployed to another location in the same season. We used recordings from May 20 to July 11 in our analyses. In the lab, field technicians listened to recordings and transcribed the number of distinct individuals heard from each species as a measure of abundance counted within each station visit. Technicians also recorded the date and time of day of individual recordings and estimated qualitative values of environmental variables within the recordings such as the strength of wind, rain, or environmental noise, which affect the probability of detecting birds </w:t>
      </w:r>
      <w:r>
        <w:rPr>
          <w:rFonts w:asciiTheme="minorHAnsi" w:hAnsiTheme="minorHAnsi" w:cstheme="minorHAnsi"/>
          <w:b w:val="0"/>
          <w:bCs w:val="0"/>
          <w:sz w:val="22"/>
          <w:szCs w:val="22"/>
        </w:rPr>
        <w:lastRenderedPageBreak/>
        <w:t>that are present. Up to 4 recordings per station that did not have excessive noise from wind, rain or other environmental noise were randomly selected and transcribed for the analyses in this paper.</w:t>
      </w:r>
    </w:p>
    <w:p w14:paraId="1B2E33CD" w14:textId="09FF8BAA" w:rsidR="00104DE9" w:rsidRPr="009267C4" w:rsidRDefault="00102308" w:rsidP="000423A3">
      <w:pPr>
        <w:pStyle w:val="Heading3"/>
        <w:rPr>
          <w:rFonts w:asciiTheme="minorHAnsi" w:hAnsiTheme="minorHAnsi" w:cstheme="minorHAnsi"/>
          <w:b w:val="0"/>
          <w:bCs w:val="0"/>
          <w:sz w:val="22"/>
          <w:szCs w:val="22"/>
        </w:rPr>
      </w:pPr>
      <w:r>
        <w:rPr>
          <w:rFonts w:asciiTheme="minorHAnsi" w:hAnsiTheme="minorHAnsi" w:cstheme="minorHAnsi"/>
          <w:i/>
          <w:iCs/>
          <w:sz w:val="22"/>
          <w:szCs w:val="22"/>
        </w:rPr>
        <w:t>V</w:t>
      </w:r>
      <w:r w:rsidR="005C5ED4">
        <w:rPr>
          <w:rFonts w:asciiTheme="minorHAnsi" w:hAnsiTheme="minorHAnsi" w:cstheme="minorHAnsi"/>
          <w:i/>
          <w:iCs/>
          <w:sz w:val="22"/>
          <w:szCs w:val="22"/>
        </w:rPr>
        <w:t xml:space="preserve">egetation data </w:t>
      </w:r>
      <w:r w:rsidR="00586859">
        <w:rPr>
          <w:rFonts w:asciiTheme="minorHAnsi" w:hAnsiTheme="minorHAnsi" w:cstheme="minorHAnsi"/>
          <w:i/>
          <w:iCs/>
          <w:sz w:val="22"/>
          <w:szCs w:val="22"/>
        </w:rPr>
        <w:t>from GIS layers</w:t>
      </w:r>
      <w:r w:rsidR="00104DE9" w:rsidRPr="005C711D">
        <w:rPr>
          <w:rFonts w:asciiTheme="minorHAnsi" w:hAnsiTheme="minorHAnsi" w:cstheme="minorHAnsi"/>
          <w:b w:val="0"/>
          <w:bCs w:val="0"/>
          <w:sz w:val="22"/>
          <w:szCs w:val="22"/>
        </w:rPr>
        <w:t>:</w:t>
      </w:r>
      <w:r w:rsidR="005C5ED4">
        <w:rPr>
          <w:rFonts w:asciiTheme="minorHAnsi" w:hAnsiTheme="minorHAnsi" w:cstheme="minorHAnsi"/>
          <w:b w:val="0"/>
          <w:bCs w:val="0"/>
          <w:sz w:val="22"/>
          <w:szCs w:val="22"/>
        </w:rPr>
        <w:t xml:space="preserve"> </w:t>
      </w:r>
      <w:r w:rsidR="00586859">
        <w:rPr>
          <w:rFonts w:asciiTheme="minorHAnsi" w:hAnsiTheme="minorHAnsi" w:cstheme="minorHAnsi"/>
          <w:b w:val="0"/>
          <w:bCs w:val="0"/>
          <w:sz w:val="22"/>
          <w:szCs w:val="22"/>
        </w:rPr>
        <w:t>We</w:t>
      </w:r>
      <w:r w:rsidR="00104DE9" w:rsidRPr="009267C4">
        <w:rPr>
          <w:rFonts w:asciiTheme="minorHAnsi" w:hAnsiTheme="minorHAnsi" w:cstheme="minorHAnsi"/>
          <w:b w:val="0"/>
          <w:bCs w:val="0"/>
          <w:sz w:val="22"/>
          <w:szCs w:val="22"/>
        </w:rPr>
        <w:t xml:space="preserve"> summarized </w:t>
      </w:r>
      <w:r w:rsidR="00586859">
        <w:rPr>
          <w:rFonts w:asciiTheme="minorHAnsi" w:hAnsiTheme="minorHAnsi" w:cstheme="minorHAnsi"/>
          <w:b w:val="0"/>
          <w:bCs w:val="0"/>
          <w:sz w:val="22"/>
          <w:szCs w:val="22"/>
        </w:rPr>
        <w:t>vegetation data</w:t>
      </w:r>
      <w:r w:rsidR="00D308AB">
        <w:rPr>
          <w:rFonts w:asciiTheme="minorHAnsi" w:hAnsiTheme="minorHAnsi" w:cstheme="minorHAnsi"/>
          <w:b w:val="0"/>
          <w:bCs w:val="0"/>
          <w:sz w:val="22"/>
          <w:szCs w:val="22"/>
        </w:rPr>
        <w:t xml:space="preserve"> </w:t>
      </w:r>
      <w:r w:rsidR="007400BD">
        <w:rPr>
          <w:rFonts w:asciiTheme="minorHAnsi" w:hAnsiTheme="minorHAnsi" w:cstheme="minorHAnsi"/>
          <w:b w:val="0"/>
          <w:bCs w:val="0"/>
          <w:sz w:val="22"/>
          <w:szCs w:val="22"/>
        </w:rPr>
        <w:t xml:space="preserve">from 3 kinds of GIS layers </w:t>
      </w:r>
      <w:r w:rsidR="00D308AB">
        <w:rPr>
          <w:rFonts w:asciiTheme="minorHAnsi" w:hAnsiTheme="minorHAnsi" w:cstheme="minorHAnsi"/>
          <w:b w:val="0"/>
          <w:bCs w:val="0"/>
          <w:sz w:val="22"/>
          <w:szCs w:val="22"/>
        </w:rPr>
        <w:t>around ARU stations</w:t>
      </w:r>
      <w:r w:rsidR="007400BD">
        <w:rPr>
          <w:rFonts w:asciiTheme="minorHAnsi" w:hAnsiTheme="minorHAnsi" w:cstheme="minorHAnsi"/>
          <w:b w:val="0"/>
          <w:bCs w:val="0"/>
          <w:sz w:val="22"/>
          <w:szCs w:val="22"/>
        </w:rPr>
        <w:t xml:space="preserve">. We </w:t>
      </w:r>
      <w:r w:rsidR="003A5273">
        <w:rPr>
          <w:rFonts w:asciiTheme="minorHAnsi" w:hAnsiTheme="minorHAnsi" w:cstheme="minorHAnsi"/>
          <w:b w:val="0"/>
          <w:bCs w:val="0"/>
          <w:sz w:val="22"/>
          <w:szCs w:val="22"/>
        </w:rPr>
        <w:t xml:space="preserve">used 50-m, 150-m, and 500-m </w:t>
      </w:r>
      <w:r w:rsidR="00104DE9" w:rsidRPr="009267C4">
        <w:rPr>
          <w:rFonts w:asciiTheme="minorHAnsi" w:hAnsiTheme="minorHAnsi" w:cstheme="minorHAnsi"/>
          <w:b w:val="0"/>
          <w:bCs w:val="0"/>
          <w:sz w:val="22"/>
          <w:szCs w:val="22"/>
        </w:rPr>
        <w:t>buffer zone</w:t>
      </w:r>
      <w:r w:rsidR="00D308AB">
        <w:rPr>
          <w:rFonts w:asciiTheme="minorHAnsi" w:hAnsiTheme="minorHAnsi" w:cstheme="minorHAnsi"/>
          <w:b w:val="0"/>
          <w:bCs w:val="0"/>
          <w:sz w:val="22"/>
          <w:szCs w:val="22"/>
        </w:rPr>
        <w:t>s</w:t>
      </w:r>
      <w:r w:rsidR="00104DE9" w:rsidRPr="009267C4">
        <w:rPr>
          <w:rFonts w:asciiTheme="minorHAnsi" w:hAnsiTheme="minorHAnsi" w:cstheme="minorHAnsi"/>
          <w:b w:val="0"/>
          <w:bCs w:val="0"/>
          <w:sz w:val="22"/>
          <w:szCs w:val="22"/>
        </w:rPr>
        <w:t xml:space="preserve"> around each point count </w:t>
      </w:r>
      <w:r w:rsidR="003A5273">
        <w:rPr>
          <w:rFonts w:asciiTheme="minorHAnsi" w:hAnsiTheme="minorHAnsi" w:cstheme="minorHAnsi"/>
          <w:b w:val="0"/>
          <w:bCs w:val="0"/>
          <w:sz w:val="22"/>
          <w:szCs w:val="22"/>
        </w:rPr>
        <w:t xml:space="preserve">for data extraction, </w:t>
      </w:r>
      <w:r w:rsidR="00104DE9" w:rsidRPr="009267C4">
        <w:rPr>
          <w:rFonts w:asciiTheme="minorHAnsi" w:hAnsiTheme="minorHAnsi" w:cstheme="minorHAnsi"/>
          <w:b w:val="0"/>
          <w:bCs w:val="0"/>
          <w:sz w:val="22"/>
          <w:szCs w:val="22"/>
        </w:rPr>
        <w:t xml:space="preserve">to </w:t>
      </w:r>
      <w:r w:rsidR="003A5273">
        <w:rPr>
          <w:rFonts w:asciiTheme="minorHAnsi" w:hAnsiTheme="minorHAnsi" w:cstheme="minorHAnsi"/>
          <w:b w:val="0"/>
          <w:bCs w:val="0"/>
          <w:sz w:val="22"/>
          <w:szCs w:val="22"/>
        </w:rPr>
        <w:t xml:space="preserve">assess whether data from one </w:t>
      </w:r>
      <w:proofErr w:type="gramStart"/>
      <w:r w:rsidR="003A5273">
        <w:rPr>
          <w:rFonts w:asciiTheme="minorHAnsi" w:hAnsiTheme="minorHAnsi" w:cstheme="minorHAnsi"/>
          <w:b w:val="0"/>
          <w:bCs w:val="0"/>
          <w:sz w:val="22"/>
          <w:szCs w:val="22"/>
        </w:rPr>
        <w:t>particular spatial</w:t>
      </w:r>
      <w:proofErr w:type="gramEnd"/>
      <w:r w:rsidR="003A5273">
        <w:rPr>
          <w:rFonts w:asciiTheme="minorHAnsi" w:hAnsiTheme="minorHAnsi" w:cstheme="minorHAnsi"/>
          <w:b w:val="0"/>
          <w:bCs w:val="0"/>
          <w:sz w:val="22"/>
          <w:szCs w:val="22"/>
        </w:rPr>
        <w:t xml:space="preserve"> scale better predicted abundance of a species</w:t>
      </w:r>
      <w:r w:rsidR="00104DE9" w:rsidRPr="009267C4">
        <w:rPr>
          <w:rFonts w:asciiTheme="minorHAnsi" w:hAnsiTheme="minorHAnsi" w:cstheme="minorHAnsi"/>
          <w:b w:val="0"/>
          <w:bCs w:val="0"/>
          <w:sz w:val="22"/>
          <w:szCs w:val="22"/>
        </w:rPr>
        <w:t xml:space="preserve">. Previous studies have summarized LIDAR </w:t>
      </w:r>
      <w:r w:rsidR="00EB1D65">
        <w:rPr>
          <w:rFonts w:asciiTheme="minorHAnsi" w:hAnsiTheme="minorHAnsi" w:cstheme="minorHAnsi"/>
          <w:b w:val="0"/>
          <w:bCs w:val="0"/>
          <w:sz w:val="22"/>
          <w:szCs w:val="22"/>
        </w:rPr>
        <w:t xml:space="preserve">and other spatial vegetation </w:t>
      </w:r>
      <w:r w:rsidR="00104DE9" w:rsidRPr="009267C4">
        <w:rPr>
          <w:rFonts w:asciiTheme="minorHAnsi" w:hAnsiTheme="minorHAnsi" w:cstheme="minorHAnsi"/>
          <w:b w:val="0"/>
          <w:bCs w:val="0"/>
          <w:sz w:val="22"/>
          <w:szCs w:val="22"/>
        </w:rPr>
        <w:t>data at the extent of a study species’ territory size or found that different species responded most strongly to LIDAR variables at a variety of spatial scales. Based on territory sizes reported in the literature, Gray Jays are predicted to respond most strongly at the 500-m scale (Bowman 2003); Chipping Sparrow, Red-breasted Nuthatch, and Winter Wren are predicted to respond most strongly at the 150-m scale (</w:t>
      </w:r>
      <w:proofErr w:type="spellStart"/>
      <w:r w:rsidR="00104DE9" w:rsidRPr="009267C4">
        <w:rPr>
          <w:rFonts w:asciiTheme="minorHAnsi" w:hAnsiTheme="minorHAnsi" w:cstheme="minorHAnsi"/>
          <w:b w:val="0"/>
          <w:bCs w:val="0"/>
          <w:sz w:val="22"/>
          <w:szCs w:val="22"/>
        </w:rPr>
        <w:t>Odum</w:t>
      </w:r>
      <w:proofErr w:type="spellEnd"/>
      <w:r w:rsidR="00104DE9" w:rsidRPr="009267C4">
        <w:rPr>
          <w:rFonts w:asciiTheme="minorHAnsi" w:hAnsiTheme="minorHAnsi" w:cstheme="minorHAnsi"/>
          <w:b w:val="0"/>
          <w:bCs w:val="0"/>
          <w:sz w:val="22"/>
          <w:szCs w:val="22"/>
        </w:rPr>
        <w:t xml:space="preserve"> et al. 1955, </w:t>
      </w:r>
      <w:proofErr w:type="spellStart"/>
      <w:r w:rsidR="00104DE9" w:rsidRPr="009267C4">
        <w:rPr>
          <w:rFonts w:asciiTheme="minorHAnsi" w:hAnsiTheme="minorHAnsi" w:cstheme="minorHAnsi"/>
          <w:b w:val="0"/>
          <w:bCs w:val="0"/>
          <w:sz w:val="22"/>
          <w:szCs w:val="22"/>
        </w:rPr>
        <w:t>Matthysen</w:t>
      </w:r>
      <w:proofErr w:type="spellEnd"/>
      <w:r w:rsidR="00104DE9" w:rsidRPr="009267C4">
        <w:rPr>
          <w:rFonts w:asciiTheme="minorHAnsi" w:hAnsiTheme="minorHAnsi" w:cstheme="minorHAnsi"/>
          <w:b w:val="0"/>
          <w:bCs w:val="0"/>
          <w:sz w:val="22"/>
          <w:szCs w:val="22"/>
        </w:rPr>
        <w:t xml:space="preserve"> et al. 1992, Toews and Irwin 2008); and the remaining species are predicted to respond most strongly to LIDAR data at the 50-m scale (Morse 1976, Wasserman 1980, Chandler et al. 1994, Wortman-</w:t>
      </w:r>
      <w:proofErr w:type="spellStart"/>
      <w:r w:rsidR="00104DE9" w:rsidRPr="009267C4">
        <w:rPr>
          <w:rFonts w:asciiTheme="minorHAnsi" w:hAnsiTheme="minorHAnsi" w:cstheme="minorHAnsi"/>
          <w:b w:val="0"/>
          <w:bCs w:val="0"/>
          <w:sz w:val="22"/>
          <w:szCs w:val="22"/>
        </w:rPr>
        <w:t>Wunder</w:t>
      </w:r>
      <w:proofErr w:type="spellEnd"/>
      <w:r w:rsidR="00104DE9" w:rsidRPr="009267C4">
        <w:rPr>
          <w:rFonts w:asciiTheme="minorHAnsi" w:hAnsiTheme="minorHAnsi" w:cstheme="minorHAnsi"/>
          <w:b w:val="0"/>
          <w:bCs w:val="0"/>
          <w:sz w:val="22"/>
          <w:szCs w:val="22"/>
        </w:rPr>
        <w:t xml:space="preserve"> 1997, Evans et al. 2000, Bowman 2003, Bourque and Desrochers 2006). </w:t>
      </w:r>
    </w:p>
    <w:p w14:paraId="3F09A0AD" w14:textId="39E27F4B" w:rsidR="00E86AE2" w:rsidRPr="00B51645" w:rsidRDefault="009954AC" w:rsidP="00E86AE2">
      <w:r w:rsidRPr="00B51645">
        <w:rPr>
          <w:rFonts w:asciiTheme="minorHAnsi" w:hAnsiTheme="minorHAnsi" w:cstheme="minorHAnsi"/>
          <w:sz w:val="22"/>
          <w:szCs w:val="22"/>
        </w:rPr>
        <w:t xml:space="preserve">We obtained vegetation shapefile data </w:t>
      </w:r>
      <w:r w:rsidR="00EE2665" w:rsidRPr="00B51645">
        <w:rPr>
          <w:rFonts w:asciiTheme="minorHAnsi" w:hAnsiTheme="minorHAnsi" w:cstheme="minorHAnsi"/>
          <w:sz w:val="22"/>
          <w:szCs w:val="22"/>
        </w:rPr>
        <w:t>(</w:t>
      </w:r>
      <w:r w:rsidRPr="00B51645">
        <w:rPr>
          <w:rFonts w:asciiTheme="minorHAnsi" w:hAnsiTheme="minorHAnsi" w:cstheme="minorHAnsi"/>
          <w:sz w:val="22"/>
          <w:szCs w:val="22"/>
        </w:rPr>
        <w:t>A</w:t>
      </w:r>
      <w:r w:rsidR="00D26F90" w:rsidRPr="00B51645">
        <w:rPr>
          <w:rFonts w:asciiTheme="minorHAnsi" w:hAnsiTheme="minorHAnsi" w:cstheme="minorHAnsi"/>
          <w:sz w:val="22"/>
          <w:szCs w:val="22"/>
        </w:rPr>
        <w:t>lberta Vegetation Inventory</w:t>
      </w:r>
      <w:r w:rsidR="00EE2665" w:rsidRPr="00B51645">
        <w:rPr>
          <w:rFonts w:asciiTheme="minorHAnsi" w:hAnsiTheme="minorHAnsi" w:cstheme="minorHAnsi"/>
          <w:sz w:val="22"/>
          <w:szCs w:val="22"/>
        </w:rPr>
        <w:t>)</w:t>
      </w:r>
      <w:r w:rsidR="00D26F90" w:rsidRPr="00B51645">
        <w:rPr>
          <w:rFonts w:asciiTheme="minorHAnsi" w:hAnsiTheme="minorHAnsi" w:cstheme="minorHAnsi"/>
          <w:sz w:val="22"/>
          <w:szCs w:val="22"/>
        </w:rPr>
        <w:t xml:space="preserve"> </w:t>
      </w:r>
      <w:r w:rsidRPr="00B51645">
        <w:rPr>
          <w:rFonts w:asciiTheme="minorHAnsi" w:hAnsiTheme="minorHAnsi" w:cstheme="minorHAnsi"/>
          <w:sz w:val="22"/>
          <w:szCs w:val="22"/>
        </w:rPr>
        <w:t xml:space="preserve">from </w:t>
      </w:r>
      <w:r w:rsidR="00D26F90" w:rsidRPr="00B51645">
        <w:rPr>
          <w:rFonts w:asciiTheme="minorHAnsi" w:hAnsiTheme="minorHAnsi" w:cstheme="minorHAnsi"/>
          <w:sz w:val="22"/>
          <w:szCs w:val="22"/>
        </w:rPr>
        <w:t>Alberta Biodiversity Monitoring Institute</w:t>
      </w:r>
      <w:r w:rsidRPr="00B51645">
        <w:rPr>
          <w:rFonts w:asciiTheme="minorHAnsi" w:hAnsiTheme="minorHAnsi" w:cstheme="minorHAnsi"/>
          <w:sz w:val="22"/>
          <w:szCs w:val="22"/>
        </w:rPr>
        <w:t xml:space="preserve">. </w:t>
      </w:r>
      <w:r w:rsidR="00E74094" w:rsidRPr="00B51645">
        <w:rPr>
          <w:rFonts w:asciiTheme="minorHAnsi" w:hAnsiTheme="minorHAnsi" w:cstheme="minorHAnsi"/>
          <w:sz w:val="22"/>
          <w:szCs w:val="22"/>
        </w:rPr>
        <w:t>Shapefile d</w:t>
      </w:r>
      <w:r w:rsidR="00EA7377" w:rsidRPr="00B51645">
        <w:rPr>
          <w:rFonts w:asciiTheme="minorHAnsi" w:hAnsiTheme="minorHAnsi" w:cstheme="minorHAnsi"/>
          <w:sz w:val="22"/>
          <w:szCs w:val="22"/>
        </w:rPr>
        <w:t>ata include the proportion of eac</w:t>
      </w:r>
      <w:r w:rsidR="001D0758" w:rsidRPr="00B51645">
        <w:rPr>
          <w:rFonts w:asciiTheme="minorHAnsi" w:hAnsiTheme="minorHAnsi" w:cstheme="minorHAnsi"/>
          <w:sz w:val="22"/>
          <w:szCs w:val="22"/>
        </w:rPr>
        <w:t>h 50, 150, and 500-m buffer occupied by a particular tree species</w:t>
      </w:r>
      <w:r w:rsidR="00A9222F" w:rsidRPr="00B51645">
        <w:rPr>
          <w:rFonts w:asciiTheme="minorHAnsi" w:hAnsiTheme="minorHAnsi" w:cstheme="minorHAnsi"/>
          <w:sz w:val="22"/>
          <w:szCs w:val="22"/>
        </w:rPr>
        <w:t xml:space="preserve"> or treed habitat</w:t>
      </w:r>
      <w:r w:rsidR="004F547E" w:rsidRPr="00B51645">
        <w:rPr>
          <w:rFonts w:asciiTheme="minorHAnsi" w:hAnsiTheme="minorHAnsi" w:cstheme="minorHAnsi"/>
          <w:sz w:val="22"/>
          <w:szCs w:val="22"/>
        </w:rPr>
        <w:t xml:space="preserve"> (black spruce, jack pine, </w:t>
      </w:r>
      <w:r w:rsidR="00A9222F" w:rsidRPr="00B51645">
        <w:rPr>
          <w:rFonts w:asciiTheme="minorHAnsi" w:hAnsiTheme="minorHAnsi" w:cstheme="minorHAnsi"/>
          <w:sz w:val="22"/>
          <w:szCs w:val="22"/>
        </w:rPr>
        <w:t xml:space="preserve">swamp, </w:t>
      </w:r>
      <w:r w:rsidR="00C568A5" w:rsidRPr="00B51645">
        <w:rPr>
          <w:rFonts w:asciiTheme="minorHAnsi" w:hAnsiTheme="minorHAnsi" w:cstheme="minorHAnsi"/>
          <w:sz w:val="22"/>
          <w:szCs w:val="22"/>
        </w:rPr>
        <w:t xml:space="preserve">tamarack, </w:t>
      </w:r>
      <w:r w:rsidR="004F547E" w:rsidRPr="00B51645">
        <w:rPr>
          <w:rFonts w:asciiTheme="minorHAnsi" w:hAnsiTheme="minorHAnsi" w:cstheme="minorHAnsi"/>
          <w:sz w:val="22"/>
          <w:szCs w:val="22"/>
        </w:rPr>
        <w:t>trembling aspen, white birch, white spruce)</w:t>
      </w:r>
      <w:r w:rsidR="001D0758" w:rsidRPr="00B51645">
        <w:rPr>
          <w:rFonts w:asciiTheme="minorHAnsi" w:hAnsiTheme="minorHAnsi" w:cstheme="minorHAnsi"/>
          <w:sz w:val="22"/>
          <w:szCs w:val="22"/>
        </w:rPr>
        <w:t>, non-treed-habitat</w:t>
      </w:r>
      <w:r w:rsidR="00A9222F" w:rsidRPr="00B51645">
        <w:rPr>
          <w:rFonts w:asciiTheme="minorHAnsi" w:hAnsiTheme="minorHAnsi" w:cstheme="minorHAnsi"/>
          <w:sz w:val="22"/>
          <w:szCs w:val="22"/>
        </w:rPr>
        <w:t xml:space="preserve"> (bog, fen, grassland,</w:t>
      </w:r>
      <w:r w:rsidR="00415065" w:rsidRPr="00B51645">
        <w:rPr>
          <w:rFonts w:asciiTheme="minorHAnsi" w:hAnsiTheme="minorHAnsi" w:cstheme="minorHAnsi"/>
          <w:sz w:val="22"/>
          <w:szCs w:val="22"/>
        </w:rPr>
        <w:t xml:space="preserve"> marsh</w:t>
      </w:r>
      <w:r w:rsidR="00A9222F" w:rsidRPr="00B51645">
        <w:rPr>
          <w:rFonts w:asciiTheme="minorHAnsi" w:hAnsiTheme="minorHAnsi" w:cstheme="minorHAnsi"/>
          <w:sz w:val="22"/>
          <w:szCs w:val="22"/>
        </w:rPr>
        <w:t xml:space="preserve"> shrubland)</w:t>
      </w:r>
      <w:r w:rsidR="001D0758" w:rsidRPr="00B51645">
        <w:rPr>
          <w:rFonts w:asciiTheme="minorHAnsi" w:hAnsiTheme="minorHAnsi" w:cstheme="minorHAnsi"/>
          <w:sz w:val="22"/>
          <w:szCs w:val="22"/>
        </w:rPr>
        <w:t>, or water, and the weighted age of</w:t>
      </w:r>
      <w:r w:rsidR="00E86AE2" w:rsidRPr="00B51645">
        <w:rPr>
          <w:rFonts w:asciiTheme="minorHAnsi" w:hAnsiTheme="minorHAnsi" w:cstheme="minorHAnsi"/>
          <w:sz w:val="22"/>
          <w:szCs w:val="22"/>
        </w:rPr>
        <w:t xml:space="preserve"> </w:t>
      </w:r>
      <w:r w:rsidR="00CF5DF8" w:rsidRPr="00B51645">
        <w:rPr>
          <w:rFonts w:asciiTheme="minorHAnsi" w:hAnsiTheme="minorHAnsi" w:cstheme="minorHAnsi"/>
          <w:sz w:val="22"/>
          <w:szCs w:val="22"/>
        </w:rPr>
        <w:t xml:space="preserve">any </w:t>
      </w:r>
      <w:r w:rsidR="00E86AE2" w:rsidRPr="00B51645">
        <w:rPr>
          <w:rFonts w:asciiTheme="minorHAnsi" w:hAnsiTheme="minorHAnsi" w:cstheme="minorHAnsi"/>
          <w:sz w:val="22"/>
          <w:szCs w:val="22"/>
        </w:rPr>
        <w:t>forest stands within those buffers</w:t>
      </w:r>
      <w:r w:rsidR="00147F34" w:rsidRPr="00B51645">
        <w:rPr>
          <w:rFonts w:asciiTheme="minorHAnsi" w:hAnsiTheme="minorHAnsi" w:cstheme="minorHAnsi"/>
          <w:sz w:val="22"/>
          <w:szCs w:val="22"/>
        </w:rPr>
        <w:t>.</w:t>
      </w:r>
      <w:r w:rsidR="00864B3F" w:rsidRPr="00B51645">
        <w:rPr>
          <w:rFonts w:asciiTheme="minorHAnsi" w:hAnsiTheme="minorHAnsi" w:cstheme="minorHAnsi"/>
          <w:sz w:val="22"/>
          <w:szCs w:val="22"/>
        </w:rPr>
        <w:t xml:space="preserve"> In the original data, some stand type</w:t>
      </w:r>
      <w:r w:rsidR="00047881" w:rsidRPr="00B51645">
        <w:rPr>
          <w:rFonts w:asciiTheme="minorHAnsi" w:hAnsiTheme="minorHAnsi" w:cstheme="minorHAnsi"/>
          <w:sz w:val="22"/>
          <w:szCs w:val="22"/>
        </w:rPr>
        <w:t xml:space="preserve">s dominated by a </w:t>
      </w:r>
      <w:proofErr w:type="gramStart"/>
      <w:r w:rsidR="00047881" w:rsidRPr="00B51645">
        <w:rPr>
          <w:rFonts w:asciiTheme="minorHAnsi" w:hAnsiTheme="minorHAnsi" w:cstheme="minorHAnsi"/>
          <w:sz w:val="22"/>
          <w:szCs w:val="22"/>
        </w:rPr>
        <w:t>particular tree</w:t>
      </w:r>
      <w:proofErr w:type="gramEnd"/>
      <w:r w:rsidR="00047881" w:rsidRPr="00B51645">
        <w:rPr>
          <w:rFonts w:asciiTheme="minorHAnsi" w:hAnsiTheme="minorHAnsi" w:cstheme="minorHAnsi"/>
          <w:sz w:val="22"/>
          <w:szCs w:val="22"/>
        </w:rPr>
        <w:t xml:space="preserve"> species were further delineated according to secondary </w:t>
      </w:r>
      <w:r w:rsidR="00591E1D" w:rsidRPr="00B51645">
        <w:rPr>
          <w:rFonts w:asciiTheme="minorHAnsi" w:hAnsiTheme="minorHAnsi" w:cstheme="minorHAnsi"/>
          <w:sz w:val="22"/>
          <w:szCs w:val="22"/>
        </w:rPr>
        <w:t>tree species (e.g. white spruce vs. white spruce/</w:t>
      </w:r>
      <w:proofErr w:type="spellStart"/>
      <w:r w:rsidR="009F5B1F" w:rsidRPr="00B51645">
        <w:rPr>
          <w:rFonts w:asciiTheme="minorHAnsi" w:hAnsiTheme="minorHAnsi" w:cstheme="minorHAnsi"/>
          <w:sz w:val="22"/>
          <w:szCs w:val="22"/>
        </w:rPr>
        <w:t>mixedwood</w:t>
      </w:r>
      <w:proofErr w:type="spellEnd"/>
      <w:r w:rsidR="009F5B1F" w:rsidRPr="00B51645">
        <w:rPr>
          <w:rFonts w:asciiTheme="minorHAnsi" w:hAnsiTheme="minorHAnsi" w:cstheme="minorHAnsi"/>
          <w:sz w:val="22"/>
          <w:szCs w:val="22"/>
        </w:rPr>
        <w:t xml:space="preserve">-wet). The proportions of different stand types dominated by a </w:t>
      </w:r>
      <w:proofErr w:type="gramStart"/>
      <w:r w:rsidR="009F5B1F" w:rsidRPr="00B51645">
        <w:rPr>
          <w:rFonts w:asciiTheme="minorHAnsi" w:hAnsiTheme="minorHAnsi" w:cstheme="minorHAnsi"/>
          <w:sz w:val="22"/>
          <w:szCs w:val="22"/>
        </w:rPr>
        <w:t>particular species</w:t>
      </w:r>
      <w:proofErr w:type="gramEnd"/>
      <w:r w:rsidR="009F5B1F" w:rsidRPr="00B51645">
        <w:rPr>
          <w:rFonts w:asciiTheme="minorHAnsi" w:hAnsiTheme="minorHAnsi" w:cstheme="minorHAnsi"/>
          <w:sz w:val="22"/>
          <w:szCs w:val="22"/>
        </w:rPr>
        <w:t xml:space="preserve"> were summed together to simplify modelling</w:t>
      </w:r>
      <w:r w:rsidR="004F547E" w:rsidRPr="00B51645">
        <w:rPr>
          <w:rFonts w:asciiTheme="minorHAnsi" w:hAnsiTheme="minorHAnsi" w:cstheme="minorHAnsi"/>
          <w:sz w:val="22"/>
          <w:szCs w:val="22"/>
        </w:rPr>
        <w:t xml:space="preserve"> (e.g. white spruce = white spruce + white spruce/</w:t>
      </w:r>
      <w:proofErr w:type="spellStart"/>
      <w:r w:rsidR="004F547E" w:rsidRPr="00B51645">
        <w:rPr>
          <w:rFonts w:asciiTheme="minorHAnsi" w:hAnsiTheme="minorHAnsi" w:cstheme="minorHAnsi"/>
          <w:sz w:val="22"/>
          <w:szCs w:val="22"/>
        </w:rPr>
        <w:t>mixedwood</w:t>
      </w:r>
      <w:proofErr w:type="spellEnd"/>
      <w:r w:rsidR="004F547E" w:rsidRPr="00B51645">
        <w:rPr>
          <w:rFonts w:asciiTheme="minorHAnsi" w:hAnsiTheme="minorHAnsi" w:cstheme="minorHAnsi"/>
          <w:sz w:val="22"/>
          <w:szCs w:val="22"/>
        </w:rPr>
        <w:t>-wet).</w:t>
      </w:r>
    </w:p>
    <w:p w14:paraId="3BBA823B" w14:textId="643D3FB1" w:rsidR="000D2123" w:rsidRPr="00244E24" w:rsidRDefault="000D2123" w:rsidP="00A4144D">
      <w:pPr>
        <w:pStyle w:val="Heading3"/>
        <w:rPr>
          <w:rFonts w:asciiTheme="minorHAnsi" w:hAnsiTheme="minorHAnsi" w:cstheme="minorHAnsi"/>
          <w:b w:val="0"/>
          <w:bCs w:val="0"/>
          <w:sz w:val="22"/>
          <w:szCs w:val="22"/>
        </w:rPr>
      </w:pPr>
      <w:r w:rsidRPr="000D2123">
        <w:rPr>
          <w:rFonts w:asciiTheme="minorHAnsi" w:hAnsiTheme="minorHAnsi" w:cstheme="minorHAnsi"/>
          <w:b w:val="0"/>
          <w:bCs w:val="0"/>
          <w:sz w:val="22"/>
          <w:szCs w:val="22"/>
        </w:rPr>
        <w:t xml:space="preserve">We used remotely sensed </w:t>
      </w:r>
      <w:r w:rsidR="008A47D4">
        <w:rPr>
          <w:rFonts w:asciiTheme="minorHAnsi" w:hAnsiTheme="minorHAnsi" w:cstheme="minorHAnsi"/>
          <w:b w:val="0"/>
          <w:bCs w:val="0"/>
          <w:sz w:val="22"/>
          <w:szCs w:val="22"/>
        </w:rPr>
        <w:t xml:space="preserve">Canada-wide </w:t>
      </w:r>
      <w:r w:rsidR="00C201B9">
        <w:rPr>
          <w:rFonts w:asciiTheme="minorHAnsi" w:hAnsiTheme="minorHAnsi" w:cstheme="minorHAnsi"/>
          <w:b w:val="0"/>
          <w:bCs w:val="0"/>
          <w:sz w:val="22"/>
          <w:szCs w:val="22"/>
        </w:rPr>
        <w:t>vegetation data</w:t>
      </w:r>
      <w:r w:rsidRPr="000D2123">
        <w:rPr>
          <w:rFonts w:asciiTheme="minorHAnsi" w:hAnsiTheme="minorHAnsi" w:cstheme="minorHAnsi"/>
          <w:b w:val="0"/>
          <w:bCs w:val="0"/>
          <w:sz w:val="22"/>
          <w:szCs w:val="22"/>
        </w:rPr>
        <w:t xml:space="preserve"> at 250-m resolution, described in Beaudoin et al. (2013). </w:t>
      </w:r>
      <w:r>
        <w:rPr>
          <w:rFonts w:asciiTheme="minorHAnsi" w:hAnsiTheme="minorHAnsi" w:cstheme="minorHAnsi"/>
          <w:b w:val="0"/>
          <w:bCs w:val="0"/>
          <w:sz w:val="22"/>
          <w:szCs w:val="22"/>
        </w:rPr>
        <w:t>Vegetation</w:t>
      </w:r>
      <w:r w:rsidRPr="000D2123">
        <w:rPr>
          <w:rFonts w:asciiTheme="minorHAnsi" w:hAnsiTheme="minorHAnsi" w:cstheme="minorHAnsi"/>
          <w:b w:val="0"/>
          <w:bCs w:val="0"/>
          <w:sz w:val="22"/>
          <w:szCs w:val="22"/>
        </w:rPr>
        <w:t xml:space="preserve"> </w:t>
      </w:r>
      <w:r w:rsidR="00B83C61">
        <w:rPr>
          <w:rFonts w:asciiTheme="minorHAnsi" w:hAnsiTheme="minorHAnsi" w:cstheme="minorHAnsi"/>
          <w:b w:val="0"/>
          <w:bCs w:val="0"/>
          <w:sz w:val="22"/>
          <w:szCs w:val="22"/>
        </w:rPr>
        <w:t xml:space="preserve">layers from the Beaudoin </w:t>
      </w:r>
      <w:proofErr w:type="spellStart"/>
      <w:r w:rsidR="00B83C61">
        <w:rPr>
          <w:rFonts w:asciiTheme="minorHAnsi" w:hAnsiTheme="minorHAnsi" w:cstheme="minorHAnsi"/>
          <w:b w:val="0"/>
          <w:bCs w:val="0"/>
          <w:sz w:val="22"/>
          <w:szCs w:val="22"/>
        </w:rPr>
        <w:t>rasters</w:t>
      </w:r>
      <w:proofErr w:type="spellEnd"/>
      <w:r w:rsidR="00B83C61">
        <w:rPr>
          <w:rFonts w:asciiTheme="minorHAnsi" w:hAnsiTheme="minorHAnsi" w:cstheme="minorHAnsi"/>
          <w:b w:val="0"/>
          <w:bCs w:val="0"/>
          <w:sz w:val="22"/>
          <w:szCs w:val="22"/>
        </w:rPr>
        <w:t xml:space="preserve"> incl</w:t>
      </w:r>
      <w:r w:rsidR="002C56BD">
        <w:rPr>
          <w:rFonts w:asciiTheme="minorHAnsi" w:hAnsiTheme="minorHAnsi" w:cstheme="minorHAnsi"/>
          <w:b w:val="0"/>
          <w:bCs w:val="0"/>
          <w:sz w:val="22"/>
          <w:szCs w:val="22"/>
        </w:rPr>
        <w:t>uded the following variables used as predictors in models:</w:t>
      </w:r>
      <w:r w:rsidRPr="000D2123">
        <w:rPr>
          <w:rFonts w:asciiTheme="minorHAnsi" w:hAnsiTheme="minorHAnsi" w:cstheme="minorHAnsi"/>
          <w:b w:val="0"/>
          <w:bCs w:val="0"/>
          <w:sz w:val="22"/>
          <w:szCs w:val="22"/>
        </w:rPr>
        <w:t xml:space="preserve"> the proportion of each cell dominated by different tree species, all broadleaf species combined, and all needle-leafed species combined; the biomass attributed to branches, foliage, stem bark, stem wood, total dead vegetation, total live above-ground vegetation, stand age, crown closure, stand height; vegetated and non-vegetated land cover; treed and non-treed vegetated cover</w:t>
      </w:r>
      <w:r>
        <w:rPr>
          <w:rFonts w:asciiTheme="minorHAnsi" w:hAnsiTheme="minorHAnsi" w:cstheme="minorHAnsi"/>
          <w:b w:val="0"/>
          <w:bCs w:val="0"/>
          <w:sz w:val="22"/>
          <w:szCs w:val="22"/>
        </w:rPr>
        <w:t xml:space="preserve"> (Table </w:t>
      </w:r>
      <w:r w:rsidR="00A4144D">
        <w:rPr>
          <w:rFonts w:asciiTheme="minorHAnsi" w:hAnsiTheme="minorHAnsi" w:cstheme="minorHAnsi"/>
          <w:b w:val="0"/>
          <w:bCs w:val="0"/>
          <w:sz w:val="22"/>
          <w:szCs w:val="22"/>
        </w:rPr>
        <w:t>1</w:t>
      </w:r>
      <w:r>
        <w:rPr>
          <w:rFonts w:asciiTheme="minorHAnsi" w:hAnsiTheme="minorHAnsi" w:cstheme="minorHAnsi"/>
          <w:b w:val="0"/>
          <w:bCs w:val="0"/>
          <w:sz w:val="22"/>
          <w:szCs w:val="22"/>
        </w:rPr>
        <w:t>)</w:t>
      </w:r>
      <w:r w:rsidRPr="000D2123">
        <w:rPr>
          <w:rFonts w:asciiTheme="minorHAnsi" w:hAnsiTheme="minorHAnsi" w:cstheme="minorHAnsi"/>
          <w:b w:val="0"/>
          <w:bCs w:val="0"/>
          <w:sz w:val="22"/>
          <w:szCs w:val="22"/>
        </w:rPr>
        <w:t xml:space="preserve">. </w:t>
      </w:r>
      <w:r w:rsidR="00A4144D">
        <w:rPr>
          <w:rFonts w:asciiTheme="minorHAnsi" w:hAnsiTheme="minorHAnsi" w:cstheme="minorHAnsi"/>
          <w:b w:val="0"/>
          <w:bCs w:val="0"/>
          <w:sz w:val="22"/>
          <w:szCs w:val="22"/>
        </w:rPr>
        <w:t xml:space="preserve">To obtain the “buffers” for these data, </w:t>
      </w:r>
      <w:r w:rsidR="00A4144D" w:rsidRPr="00C52201">
        <w:rPr>
          <w:rFonts w:asciiTheme="minorHAnsi" w:hAnsiTheme="minorHAnsi" w:cstheme="minorHAnsi"/>
          <w:b w:val="0"/>
          <w:bCs w:val="0"/>
          <w:sz w:val="22"/>
          <w:szCs w:val="22"/>
        </w:rPr>
        <w:t>w</w:t>
      </w:r>
      <w:r w:rsidR="009954AC" w:rsidRPr="00244E24">
        <w:rPr>
          <w:rFonts w:asciiTheme="minorHAnsi" w:hAnsiTheme="minorHAnsi" w:cstheme="minorHAnsi"/>
          <w:b w:val="0"/>
          <w:bCs w:val="0"/>
          <w:sz w:val="22"/>
          <w:szCs w:val="22"/>
        </w:rPr>
        <w:t>e used a Gaussian filter (</w:t>
      </w:r>
      <w:proofErr w:type="spellStart"/>
      <w:r w:rsidR="009954AC" w:rsidRPr="00244E24">
        <w:rPr>
          <w:rFonts w:asciiTheme="minorHAnsi" w:hAnsiTheme="minorHAnsi" w:cstheme="minorHAnsi"/>
          <w:b w:val="0"/>
          <w:bCs w:val="0"/>
          <w:sz w:val="22"/>
          <w:szCs w:val="22"/>
        </w:rPr>
        <w:t>focalweight</w:t>
      </w:r>
      <w:proofErr w:type="spellEnd"/>
      <w:r w:rsidR="009954AC" w:rsidRPr="00244E24">
        <w:rPr>
          <w:rFonts w:asciiTheme="minorHAnsi" w:hAnsiTheme="minorHAnsi" w:cstheme="minorHAnsi"/>
          <w:b w:val="0"/>
          <w:bCs w:val="0"/>
          <w:sz w:val="22"/>
          <w:szCs w:val="22"/>
        </w:rPr>
        <w:t xml:space="preserve"> function in raster package [</w:t>
      </w:r>
      <w:proofErr w:type="spellStart"/>
      <w:r w:rsidR="009954AC" w:rsidRPr="00244E24">
        <w:rPr>
          <w:rFonts w:asciiTheme="minorHAnsi" w:hAnsiTheme="minorHAnsi" w:cstheme="minorHAnsi"/>
          <w:b w:val="0"/>
          <w:bCs w:val="0"/>
          <w:sz w:val="22"/>
          <w:szCs w:val="22"/>
        </w:rPr>
        <w:t>Hijmans</w:t>
      </w:r>
      <w:proofErr w:type="spellEnd"/>
      <w:r w:rsidR="009954AC" w:rsidRPr="00244E24">
        <w:rPr>
          <w:rFonts w:asciiTheme="minorHAnsi" w:hAnsiTheme="minorHAnsi" w:cstheme="minorHAnsi"/>
          <w:b w:val="0"/>
          <w:bCs w:val="0"/>
          <w:sz w:val="22"/>
          <w:szCs w:val="22"/>
        </w:rPr>
        <w:t xml:space="preserve"> and van </w:t>
      </w:r>
      <w:proofErr w:type="spellStart"/>
      <w:r w:rsidR="009954AC" w:rsidRPr="00244E24">
        <w:rPr>
          <w:rFonts w:asciiTheme="minorHAnsi" w:hAnsiTheme="minorHAnsi" w:cstheme="minorHAnsi"/>
          <w:b w:val="0"/>
          <w:bCs w:val="0"/>
          <w:sz w:val="22"/>
          <w:szCs w:val="22"/>
        </w:rPr>
        <w:t>Etten</w:t>
      </w:r>
      <w:proofErr w:type="spellEnd"/>
      <w:r w:rsidR="009954AC" w:rsidRPr="00244E24">
        <w:rPr>
          <w:rFonts w:asciiTheme="minorHAnsi" w:hAnsiTheme="minorHAnsi" w:cstheme="minorHAnsi"/>
          <w:b w:val="0"/>
          <w:bCs w:val="0"/>
          <w:sz w:val="22"/>
          <w:szCs w:val="22"/>
        </w:rPr>
        <w:t xml:space="preserve"> 2012]) to characterize vegetation and terrain variables at </w:t>
      </w:r>
      <w:r w:rsidR="00706C36" w:rsidRPr="00244E24">
        <w:rPr>
          <w:rFonts w:asciiTheme="minorHAnsi" w:hAnsiTheme="minorHAnsi" w:cstheme="minorHAnsi"/>
          <w:b w:val="0"/>
          <w:bCs w:val="0"/>
          <w:sz w:val="22"/>
          <w:szCs w:val="22"/>
        </w:rPr>
        <w:t xml:space="preserve">different spatial </w:t>
      </w:r>
      <w:r w:rsidR="009954AC" w:rsidRPr="00244E24">
        <w:rPr>
          <w:rFonts w:asciiTheme="minorHAnsi" w:hAnsiTheme="minorHAnsi" w:cstheme="minorHAnsi"/>
          <w:b w:val="0"/>
          <w:bCs w:val="0"/>
          <w:sz w:val="22"/>
          <w:szCs w:val="22"/>
        </w:rPr>
        <w:t>scales, with 50 m</w:t>
      </w:r>
      <w:r w:rsidR="00706C36" w:rsidRPr="00244E24">
        <w:rPr>
          <w:rFonts w:asciiTheme="minorHAnsi" w:hAnsiTheme="minorHAnsi" w:cstheme="minorHAnsi"/>
          <w:b w:val="0"/>
          <w:bCs w:val="0"/>
          <w:sz w:val="22"/>
          <w:szCs w:val="22"/>
        </w:rPr>
        <w:t>, 150 m,</w:t>
      </w:r>
      <w:r w:rsidR="009954AC" w:rsidRPr="00244E24">
        <w:rPr>
          <w:rFonts w:asciiTheme="minorHAnsi" w:hAnsiTheme="minorHAnsi" w:cstheme="minorHAnsi"/>
          <w:b w:val="0"/>
          <w:bCs w:val="0"/>
          <w:sz w:val="22"/>
          <w:szCs w:val="22"/>
        </w:rPr>
        <w:t xml:space="preserve"> and </w:t>
      </w:r>
      <w:r w:rsidR="00706C36" w:rsidRPr="00244E24">
        <w:rPr>
          <w:rFonts w:asciiTheme="minorHAnsi" w:hAnsiTheme="minorHAnsi" w:cstheme="minorHAnsi"/>
          <w:b w:val="0"/>
          <w:bCs w:val="0"/>
          <w:sz w:val="22"/>
          <w:szCs w:val="22"/>
        </w:rPr>
        <w:t xml:space="preserve">500 </w:t>
      </w:r>
      <w:r w:rsidR="009954AC" w:rsidRPr="00244E24">
        <w:rPr>
          <w:rFonts w:asciiTheme="minorHAnsi" w:hAnsiTheme="minorHAnsi" w:cstheme="minorHAnsi"/>
          <w:b w:val="0"/>
          <w:bCs w:val="0"/>
          <w:sz w:val="22"/>
          <w:szCs w:val="22"/>
        </w:rPr>
        <w:t xml:space="preserve">m selected as the distances for defining our filters. Gaussian filters differ from traditional GIS buffers in that features are weighted according to feature distance from point counts and the amount of weight is described by a Gaussian function, with more distant features carrying gradually less weight. Gaussian functions are partially defined by a distance value that determines when weights strongly decrease, and a Gaussian function with a larger distance threshold is analogous to a GIS buffer with a larger radius. </w:t>
      </w:r>
      <w:r w:rsidR="007E07C1" w:rsidRPr="00244E24">
        <w:rPr>
          <w:rFonts w:asciiTheme="minorHAnsi" w:hAnsiTheme="minorHAnsi" w:cstheme="minorHAnsi"/>
          <w:b w:val="0"/>
          <w:bCs w:val="0"/>
          <w:sz w:val="22"/>
          <w:szCs w:val="22"/>
        </w:rPr>
        <w:t>A</w:t>
      </w:r>
      <w:r w:rsidR="009954AC" w:rsidRPr="00244E24">
        <w:rPr>
          <w:rFonts w:asciiTheme="minorHAnsi" w:hAnsiTheme="minorHAnsi" w:cstheme="minorHAnsi"/>
          <w:b w:val="0"/>
          <w:bCs w:val="0"/>
          <w:sz w:val="22"/>
          <w:szCs w:val="22"/>
        </w:rPr>
        <w:t xml:space="preserve"> traditional GIS buffer would assign equal weight to all examples of a feature within the buffer radius </w:t>
      </w:r>
      <w:proofErr w:type="gramStart"/>
      <w:r w:rsidR="009954AC" w:rsidRPr="00244E24">
        <w:rPr>
          <w:rFonts w:asciiTheme="minorHAnsi" w:hAnsiTheme="minorHAnsi" w:cstheme="minorHAnsi"/>
          <w:b w:val="0"/>
          <w:bCs w:val="0"/>
          <w:sz w:val="22"/>
          <w:szCs w:val="22"/>
        </w:rPr>
        <w:t>whether or not</w:t>
      </w:r>
      <w:proofErr w:type="gramEnd"/>
      <w:r w:rsidR="009954AC" w:rsidRPr="00244E24">
        <w:rPr>
          <w:rFonts w:asciiTheme="minorHAnsi" w:hAnsiTheme="minorHAnsi" w:cstheme="minorHAnsi"/>
          <w:b w:val="0"/>
          <w:bCs w:val="0"/>
          <w:sz w:val="22"/>
          <w:szCs w:val="22"/>
        </w:rPr>
        <w:t xml:space="preserve"> those features are next to a point count or at the buffer periphery</w:t>
      </w:r>
      <w:r w:rsidR="007E07C1" w:rsidRPr="00244E24">
        <w:rPr>
          <w:rFonts w:asciiTheme="minorHAnsi" w:hAnsiTheme="minorHAnsi" w:cstheme="minorHAnsi"/>
          <w:b w:val="0"/>
          <w:bCs w:val="0"/>
          <w:sz w:val="22"/>
          <w:szCs w:val="22"/>
        </w:rPr>
        <w:t>.</w:t>
      </w:r>
      <w:r w:rsidR="009954AC" w:rsidRPr="00244E24">
        <w:rPr>
          <w:rFonts w:asciiTheme="minorHAnsi" w:hAnsiTheme="minorHAnsi" w:cstheme="minorHAnsi"/>
          <w:b w:val="0"/>
          <w:bCs w:val="0"/>
          <w:sz w:val="22"/>
          <w:szCs w:val="22"/>
        </w:rPr>
        <w:t xml:space="preserve"> </w:t>
      </w:r>
      <w:r w:rsidR="007E07C1" w:rsidRPr="00244E24">
        <w:rPr>
          <w:rFonts w:asciiTheme="minorHAnsi" w:hAnsiTheme="minorHAnsi" w:cstheme="minorHAnsi"/>
          <w:b w:val="0"/>
          <w:bCs w:val="0"/>
          <w:sz w:val="22"/>
          <w:szCs w:val="22"/>
        </w:rPr>
        <w:t>A</w:t>
      </w:r>
      <w:r w:rsidR="009954AC" w:rsidRPr="00244E24">
        <w:rPr>
          <w:rFonts w:asciiTheme="minorHAnsi" w:hAnsiTheme="minorHAnsi" w:cstheme="minorHAnsi"/>
          <w:b w:val="0"/>
          <w:bCs w:val="0"/>
          <w:sz w:val="22"/>
          <w:szCs w:val="22"/>
        </w:rPr>
        <w:t xml:space="preserve"> traditional GIS buffer </w:t>
      </w:r>
      <w:r w:rsidR="007E07C1" w:rsidRPr="00244E24">
        <w:rPr>
          <w:rFonts w:asciiTheme="minorHAnsi" w:hAnsiTheme="minorHAnsi" w:cstheme="minorHAnsi"/>
          <w:b w:val="0"/>
          <w:bCs w:val="0"/>
          <w:sz w:val="22"/>
          <w:szCs w:val="22"/>
        </w:rPr>
        <w:t xml:space="preserve">also </w:t>
      </w:r>
      <w:r w:rsidR="009954AC" w:rsidRPr="00244E24">
        <w:rPr>
          <w:rFonts w:asciiTheme="minorHAnsi" w:hAnsiTheme="minorHAnsi" w:cstheme="minorHAnsi"/>
          <w:b w:val="0"/>
          <w:bCs w:val="0"/>
          <w:sz w:val="22"/>
          <w:szCs w:val="22"/>
        </w:rPr>
        <w:t xml:space="preserve">assigns </w:t>
      </w:r>
      <w:proofErr w:type="gramStart"/>
      <w:r w:rsidR="009954AC" w:rsidRPr="00244E24">
        <w:rPr>
          <w:rFonts w:asciiTheme="minorHAnsi" w:hAnsiTheme="minorHAnsi" w:cstheme="minorHAnsi"/>
          <w:b w:val="0"/>
          <w:bCs w:val="0"/>
          <w:sz w:val="22"/>
          <w:szCs w:val="22"/>
        </w:rPr>
        <w:t>very different</w:t>
      </w:r>
      <w:proofErr w:type="gramEnd"/>
      <w:r w:rsidR="009954AC" w:rsidRPr="00244E24">
        <w:rPr>
          <w:rFonts w:asciiTheme="minorHAnsi" w:hAnsiTheme="minorHAnsi" w:cstheme="minorHAnsi"/>
          <w:b w:val="0"/>
          <w:bCs w:val="0"/>
          <w:sz w:val="22"/>
          <w:szCs w:val="22"/>
        </w:rPr>
        <w:t xml:space="preserve"> weights to features that are just barely located on either side of a buffer boundary, which is unrealistic (Chandler and </w:t>
      </w:r>
      <w:proofErr w:type="spellStart"/>
      <w:r w:rsidR="009954AC" w:rsidRPr="00244E24">
        <w:rPr>
          <w:rFonts w:asciiTheme="minorHAnsi" w:hAnsiTheme="minorHAnsi" w:cstheme="minorHAnsi"/>
          <w:b w:val="0"/>
          <w:bCs w:val="0"/>
          <w:sz w:val="22"/>
          <w:szCs w:val="22"/>
        </w:rPr>
        <w:t>Hepinstall-Cymerman</w:t>
      </w:r>
      <w:proofErr w:type="spellEnd"/>
      <w:r w:rsidR="009954AC" w:rsidRPr="00244E24">
        <w:rPr>
          <w:rFonts w:asciiTheme="minorHAnsi" w:hAnsiTheme="minorHAnsi" w:cstheme="minorHAnsi"/>
          <w:b w:val="0"/>
          <w:bCs w:val="0"/>
          <w:sz w:val="22"/>
          <w:szCs w:val="22"/>
        </w:rPr>
        <w:t xml:space="preserve"> 2016) (Table 1).</w:t>
      </w:r>
    </w:p>
    <w:p w14:paraId="01A333A3" w14:textId="77777777" w:rsidR="006F4453" w:rsidRDefault="006F4453" w:rsidP="000D2123">
      <w:pPr>
        <w:rPr>
          <w:rFonts w:asciiTheme="minorHAnsi" w:hAnsiTheme="minorHAnsi" w:cstheme="minorHAnsi"/>
          <w:sz w:val="22"/>
          <w:szCs w:val="22"/>
        </w:rPr>
      </w:pPr>
    </w:p>
    <w:p w14:paraId="20817B69" w14:textId="72D42F61" w:rsidR="000D2123" w:rsidRPr="003F761D" w:rsidRDefault="000D2123" w:rsidP="000D2123">
      <w:pPr>
        <w:spacing w:after="120"/>
        <w:rPr>
          <w:sz w:val="14"/>
          <w:szCs w:val="14"/>
        </w:rPr>
      </w:pPr>
      <w:r w:rsidRPr="003F761D">
        <w:rPr>
          <w:sz w:val="14"/>
          <w:szCs w:val="14"/>
        </w:rPr>
        <w:t xml:space="preserve">Table </w:t>
      </w:r>
      <w:r>
        <w:rPr>
          <w:sz w:val="14"/>
          <w:szCs w:val="14"/>
        </w:rPr>
        <w:t>1</w:t>
      </w:r>
      <w:r w:rsidRPr="003F761D">
        <w:rPr>
          <w:sz w:val="14"/>
          <w:szCs w:val="14"/>
        </w:rPr>
        <w:t xml:space="preserve">. </w:t>
      </w:r>
      <w:r w:rsidRPr="003F761D">
        <w:rPr>
          <w:rFonts w:ascii="Arial" w:hAnsi="Arial" w:cs="Arial"/>
          <w:sz w:val="14"/>
          <w:szCs w:val="14"/>
        </w:rPr>
        <w:t xml:space="preserve">Predictors </w:t>
      </w:r>
      <w:r>
        <w:rPr>
          <w:rFonts w:ascii="Arial" w:hAnsi="Arial" w:cs="Arial"/>
          <w:sz w:val="14"/>
          <w:szCs w:val="14"/>
        </w:rPr>
        <w:t xml:space="preserve">from remote-sensed data (Beaudoin 2013) </w:t>
      </w:r>
      <w:r w:rsidRPr="003F761D">
        <w:rPr>
          <w:rFonts w:ascii="Arial" w:hAnsi="Arial" w:cs="Arial"/>
          <w:sz w:val="14"/>
          <w:szCs w:val="14"/>
        </w:rPr>
        <w:t xml:space="preserve">used in </w:t>
      </w:r>
      <w:r>
        <w:rPr>
          <w:rFonts w:ascii="Arial" w:hAnsi="Arial" w:cs="Arial"/>
          <w:sz w:val="14"/>
          <w:szCs w:val="14"/>
        </w:rPr>
        <w:t>mixture models of boreal bird abundance within a grid of autonomous recording unit point count stations in northern Alberta, 2018-2019</w:t>
      </w:r>
      <w:r w:rsidRPr="003F761D">
        <w:rPr>
          <w:rFonts w:ascii="Arial" w:hAnsi="Arial" w:cs="Arial"/>
          <w:sz w:val="14"/>
          <w:szCs w:val="14"/>
        </w:rPr>
        <w:t xml:space="preserve">. X indicates if a given predictor’s effect was analyzed at a </w:t>
      </w:r>
      <w:proofErr w:type="gramStart"/>
      <w:r w:rsidRPr="003F761D">
        <w:rPr>
          <w:rFonts w:ascii="Arial" w:hAnsi="Arial" w:cs="Arial"/>
          <w:sz w:val="14"/>
          <w:szCs w:val="14"/>
        </w:rPr>
        <w:t>particular spatial</w:t>
      </w:r>
      <w:proofErr w:type="gramEnd"/>
      <w:r w:rsidRPr="003F761D">
        <w:rPr>
          <w:rFonts w:ascii="Arial" w:hAnsi="Arial" w:cs="Arial"/>
          <w:sz w:val="14"/>
          <w:szCs w:val="14"/>
        </w:rPr>
        <w:t xml:space="preserve"> scale (50</w:t>
      </w:r>
      <w:r w:rsidR="004C2F82">
        <w:rPr>
          <w:rFonts w:ascii="Arial" w:hAnsi="Arial" w:cs="Arial"/>
          <w:sz w:val="14"/>
          <w:szCs w:val="14"/>
        </w:rPr>
        <w:t xml:space="preserve">, 150, or 500 </w:t>
      </w:r>
      <w:r w:rsidRPr="003F761D">
        <w:rPr>
          <w:rFonts w:ascii="Arial" w:hAnsi="Arial" w:cs="Arial"/>
          <w:sz w:val="14"/>
          <w:szCs w:val="14"/>
        </w:rPr>
        <w:t>m).</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1738"/>
        <w:gridCol w:w="971"/>
        <w:gridCol w:w="651"/>
        <w:gridCol w:w="651"/>
        <w:gridCol w:w="651"/>
      </w:tblGrid>
      <w:tr w:rsidR="000D2123" w:rsidRPr="003F761D" w14:paraId="6B9338A7" w14:textId="77777777" w:rsidTr="00B63BBA">
        <w:trPr>
          <w:trHeight w:val="300"/>
        </w:trPr>
        <w:tc>
          <w:tcPr>
            <w:tcW w:w="4016" w:type="dxa"/>
            <w:tcBorders>
              <w:top w:val="single" w:sz="4" w:space="0" w:color="auto"/>
              <w:bottom w:val="single" w:sz="4" w:space="0" w:color="auto"/>
            </w:tcBorders>
            <w:noWrap/>
            <w:hideMark/>
          </w:tcPr>
          <w:p w14:paraId="22683F11" w14:textId="77777777" w:rsidR="000D2123" w:rsidRPr="003F761D" w:rsidRDefault="000D2123" w:rsidP="000D2123">
            <w:pPr>
              <w:spacing w:after="120"/>
              <w:rPr>
                <w:sz w:val="14"/>
                <w:szCs w:val="14"/>
              </w:rPr>
            </w:pPr>
            <w:r w:rsidRPr="003F761D">
              <w:rPr>
                <w:sz w:val="14"/>
                <w:szCs w:val="14"/>
              </w:rPr>
              <w:lastRenderedPageBreak/>
              <w:t>Predictor</w:t>
            </w:r>
          </w:p>
        </w:tc>
        <w:tc>
          <w:tcPr>
            <w:tcW w:w="1754" w:type="dxa"/>
            <w:tcBorders>
              <w:top w:val="single" w:sz="4" w:space="0" w:color="auto"/>
              <w:bottom w:val="single" w:sz="4" w:space="0" w:color="auto"/>
            </w:tcBorders>
            <w:noWrap/>
            <w:hideMark/>
          </w:tcPr>
          <w:p w14:paraId="14483370" w14:textId="77777777" w:rsidR="000D2123" w:rsidRPr="003F761D" w:rsidRDefault="000D2123" w:rsidP="000D2123">
            <w:pPr>
              <w:spacing w:after="120"/>
              <w:rPr>
                <w:sz w:val="14"/>
                <w:szCs w:val="14"/>
              </w:rPr>
            </w:pPr>
            <w:r w:rsidRPr="003F761D">
              <w:rPr>
                <w:sz w:val="14"/>
                <w:szCs w:val="14"/>
              </w:rPr>
              <w:t>Source</w:t>
            </w:r>
          </w:p>
        </w:tc>
        <w:tc>
          <w:tcPr>
            <w:tcW w:w="905" w:type="dxa"/>
            <w:tcBorders>
              <w:top w:val="single" w:sz="4" w:space="0" w:color="auto"/>
              <w:bottom w:val="single" w:sz="4" w:space="0" w:color="auto"/>
            </w:tcBorders>
            <w:noWrap/>
            <w:hideMark/>
          </w:tcPr>
          <w:p w14:paraId="30EA155F" w14:textId="77777777" w:rsidR="000D2123" w:rsidRPr="003F761D" w:rsidRDefault="000D2123" w:rsidP="000D2123">
            <w:pPr>
              <w:spacing w:after="120"/>
              <w:rPr>
                <w:sz w:val="14"/>
                <w:szCs w:val="14"/>
              </w:rPr>
            </w:pPr>
            <w:r w:rsidRPr="003F761D">
              <w:rPr>
                <w:sz w:val="14"/>
                <w:szCs w:val="14"/>
              </w:rPr>
              <w:t>Unit of Measurement</w:t>
            </w:r>
          </w:p>
        </w:tc>
        <w:tc>
          <w:tcPr>
            <w:tcW w:w="655" w:type="dxa"/>
            <w:tcBorders>
              <w:top w:val="single" w:sz="4" w:space="0" w:color="auto"/>
              <w:bottom w:val="single" w:sz="4" w:space="0" w:color="auto"/>
            </w:tcBorders>
            <w:noWrap/>
            <w:hideMark/>
          </w:tcPr>
          <w:p w14:paraId="1F42B481" w14:textId="66CC9A51" w:rsidR="000D2123" w:rsidRPr="003F761D" w:rsidRDefault="000D2123" w:rsidP="000D2123">
            <w:pPr>
              <w:spacing w:after="120"/>
              <w:rPr>
                <w:sz w:val="14"/>
                <w:szCs w:val="14"/>
              </w:rPr>
            </w:pPr>
            <w:r w:rsidRPr="003F761D">
              <w:rPr>
                <w:sz w:val="14"/>
                <w:szCs w:val="14"/>
              </w:rPr>
              <w:t xml:space="preserve">50-m </w:t>
            </w:r>
          </w:p>
        </w:tc>
        <w:tc>
          <w:tcPr>
            <w:tcW w:w="655" w:type="dxa"/>
            <w:tcBorders>
              <w:top w:val="single" w:sz="4" w:space="0" w:color="auto"/>
              <w:bottom w:val="single" w:sz="4" w:space="0" w:color="auto"/>
            </w:tcBorders>
            <w:noWrap/>
            <w:hideMark/>
          </w:tcPr>
          <w:p w14:paraId="5D138E48" w14:textId="58B5B453" w:rsidR="000D2123" w:rsidRPr="003F761D" w:rsidRDefault="004C2F82" w:rsidP="000D2123">
            <w:pPr>
              <w:spacing w:after="120"/>
              <w:rPr>
                <w:sz w:val="14"/>
                <w:szCs w:val="14"/>
              </w:rPr>
            </w:pPr>
            <w:r>
              <w:rPr>
                <w:sz w:val="14"/>
                <w:szCs w:val="14"/>
              </w:rPr>
              <w:t>1</w:t>
            </w:r>
            <w:r w:rsidR="000D2123" w:rsidRPr="003F761D">
              <w:rPr>
                <w:sz w:val="14"/>
                <w:szCs w:val="14"/>
              </w:rPr>
              <w:t>50-m</w:t>
            </w:r>
          </w:p>
        </w:tc>
        <w:tc>
          <w:tcPr>
            <w:tcW w:w="655" w:type="dxa"/>
            <w:tcBorders>
              <w:top w:val="single" w:sz="4" w:space="0" w:color="auto"/>
              <w:bottom w:val="single" w:sz="4" w:space="0" w:color="auto"/>
            </w:tcBorders>
            <w:noWrap/>
            <w:hideMark/>
          </w:tcPr>
          <w:p w14:paraId="52463CB1" w14:textId="4C849DEB" w:rsidR="000D2123" w:rsidRPr="003F761D" w:rsidRDefault="004C2F82" w:rsidP="000D2123">
            <w:pPr>
              <w:spacing w:after="120"/>
              <w:rPr>
                <w:sz w:val="14"/>
                <w:szCs w:val="14"/>
              </w:rPr>
            </w:pPr>
            <w:r>
              <w:rPr>
                <w:sz w:val="14"/>
                <w:szCs w:val="14"/>
              </w:rPr>
              <w:t>50</w:t>
            </w:r>
            <w:r w:rsidR="000D2123" w:rsidRPr="003F761D">
              <w:rPr>
                <w:sz w:val="14"/>
                <w:szCs w:val="14"/>
              </w:rPr>
              <w:t>0-m</w:t>
            </w:r>
          </w:p>
        </w:tc>
      </w:tr>
      <w:tr w:rsidR="000D2123" w:rsidRPr="003F761D" w14:paraId="2D41F980" w14:textId="77777777" w:rsidTr="00B63BBA">
        <w:trPr>
          <w:trHeight w:val="300"/>
        </w:trPr>
        <w:tc>
          <w:tcPr>
            <w:tcW w:w="4016" w:type="dxa"/>
            <w:tcBorders>
              <w:top w:val="single" w:sz="4" w:space="0" w:color="auto"/>
            </w:tcBorders>
            <w:noWrap/>
            <w:hideMark/>
          </w:tcPr>
          <w:p w14:paraId="09F13D28" w14:textId="77777777" w:rsidR="000D2123" w:rsidRPr="003F761D" w:rsidRDefault="000D2123" w:rsidP="000D2123">
            <w:pPr>
              <w:spacing w:after="120"/>
              <w:rPr>
                <w:sz w:val="14"/>
                <w:szCs w:val="14"/>
              </w:rPr>
            </w:pPr>
            <w:proofErr w:type="spellStart"/>
            <w:r w:rsidRPr="003F761D">
              <w:rPr>
                <w:i/>
                <w:sz w:val="14"/>
                <w:szCs w:val="14"/>
              </w:rPr>
              <w:t>Abies</w:t>
            </w:r>
            <w:proofErr w:type="spellEnd"/>
            <w:r w:rsidRPr="003F761D">
              <w:rPr>
                <w:i/>
                <w:sz w:val="14"/>
                <w:szCs w:val="14"/>
              </w:rPr>
              <w:t xml:space="preserve"> balsamifera</w:t>
            </w:r>
            <w:r w:rsidRPr="003F761D">
              <w:rPr>
                <w:sz w:val="14"/>
                <w:szCs w:val="14"/>
              </w:rPr>
              <w:t xml:space="preserve"> (</w:t>
            </w:r>
            <w:proofErr w:type="spellStart"/>
            <w:r w:rsidRPr="003F761D">
              <w:rPr>
                <w:sz w:val="14"/>
                <w:szCs w:val="14"/>
              </w:rPr>
              <w:t>Species_Abie_Bal</w:t>
            </w:r>
            <w:proofErr w:type="spellEnd"/>
            <w:r w:rsidRPr="003F761D">
              <w:rPr>
                <w:sz w:val="14"/>
                <w:szCs w:val="14"/>
              </w:rPr>
              <w:t>)</w:t>
            </w:r>
          </w:p>
        </w:tc>
        <w:tc>
          <w:tcPr>
            <w:tcW w:w="1754" w:type="dxa"/>
            <w:tcBorders>
              <w:top w:val="single" w:sz="4" w:space="0" w:color="auto"/>
            </w:tcBorders>
            <w:noWrap/>
            <w:hideMark/>
          </w:tcPr>
          <w:p w14:paraId="06C3DCF5" w14:textId="77777777" w:rsidR="000D2123" w:rsidRPr="003F761D" w:rsidRDefault="000D2123" w:rsidP="000D2123">
            <w:pPr>
              <w:spacing w:after="120"/>
              <w:rPr>
                <w:sz w:val="14"/>
                <w:szCs w:val="14"/>
              </w:rPr>
            </w:pPr>
            <w:r w:rsidRPr="003F761D">
              <w:rPr>
                <w:sz w:val="14"/>
                <w:szCs w:val="14"/>
              </w:rPr>
              <w:t>Beaudoin</w:t>
            </w:r>
          </w:p>
        </w:tc>
        <w:tc>
          <w:tcPr>
            <w:tcW w:w="905" w:type="dxa"/>
            <w:tcBorders>
              <w:top w:val="single" w:sz="4" w:space="0" w:color="auto"/>
            </w:tcBorders>
            <w:noWrap/>
            <w:hideMark/>
          </w:tcPr>
          <w:p w14:paraId="23006A0A" w14:textId="77777777" w:rsidR="000D2123" w:rsidRPr="003F761D" w:rsidRDefault="000D2123" w:rsidP="000D2123">
            <w:pPr>
              <w:spacing w:after="120"/>
              <w:rPr>
                <w:sz w:val="14"/>
                <w:szCs w:val="14"/>
              </w:rPr>
            </w:pPr>
            <w:r w:rsidRPr="003F761D">
              <w:rPr>
                <w:sz w:val="14"/>
                <w:szCs w:val="14"/>
              </w:rPr>
              <w:t>%</w:t>
            </w:r>
          </w:p>
        </w:tc>
        <w:tc>
          <w:tcPr>
            <w:tcW w:w="655" w:type="dxa"/>
            <w:tcBorders>
              <w:top w:val="single" w:sz="4" w:space="0" w:color="auto"/>
            </w:tcBorders>
            <w:noWrap/>
            <w:hideMark/>
          </w:tcPr>
          <w:p w14:paraId="61F0BC9A" w14:textId="77777777" w:rsidR="000D2123" w:rsidRPr="003F761D" w:rsidRDefault="000D2123" w:rsidP="000D2123">
            <w:pPr>
              <w:spacing w:after="120"/>
              <w:rPr>
                <w:sz w:val="14"/>
                <w:szCs w:val="14"/>
              </w:rPr>
            </w:pPr>
            <w:r w:rsidRPr="003F761D">
              <w:rPr>
                <w:sz w:val="14"/>
                <w:szCs w:val="14"/>
              </w:rPr>
              <w:t>X</w:t>
            </w:r>
          </w:p>
        </w:tc>
        <w:tc>
          <w:tcPr>
            <w:tcW w:w="655" w:type="dxa"/>
            <w:tcBorders>
              <w:top w:val="single" w:sz="4" w:space="0" w:color="auto"/>
            </w:tcBorders>
            <w:noWrap/>
            <w:hideMark/>
          </w:tcPr>
          <w:p w14:paraId="6B8037E9" w14:textId="77777777" w:rsidR="000D2123" w:rsidRPr="003F761D" w:rsidRDefault="000D2123" w:rsidP="000D2123">
            <w:pPr>
              <w:spacing w:after="120"/>
              <w:rPr>
                <w:sz w:val="14"/>
                <w:szCs w:val="14"/>
              </w:rPr>
            </w:pPr>
            <w:r w:rsidRPr="003F761D">
              <w:rPr>
                <w:sz w:val="14"/>
                <w:szCs w:val="14"/>
              </w:rPr>
              <w:t>X</w:t>
            </w:r>
          </w:p>
        </w:tc>
        <w:tc>
          <w:tcPr>
            <w:tcW w:w="655" w:type="dxa"/>
            <w:tcBorders>
              <w:top w:val="single" w:sz="4" w:space="0" w:color="auto"/>
            </w:tcBorders>
            <w:noWrap/>
            <w:hideMark/>
          </w:tcPr>
          <w:p w14:paraId="30EDC8ED" w14:textId="77777777" w:rsidR="000D2123" w:rsidRPr="003F761D" w:rsidRDefault="000D2123" w:rsidP="000D2123">
            <w:pPr>
              <w:spacing w:after="120"/>
              <w:rPr>
                <w:sz w:val="14"/>
                <w:szCs w:val="14"/>
              </w:rPr>
            </w:pPr>
            <w:r w:rsidRPr="003F761D">
              <w:rPr>
                <w:sz w:val="14"/>
                <w:szCs w:val="14"/>
              </w:rPr>
              <w:t>X</w:t>
            </w:r>
          </w:p>
        </w:tc>
      </w:tr>
      <w:tr w:rsidR="000D2123" w:rsidRPr="003F761D" w14:paraId="2C0598DC" w14:textId="77777777" w:rsidTr="00B63BBA">
        <w:trPr>
          <w:trHeight w:val="300"/>
        </w:trPr>
        <w:tc>
          <w:tcPr>
            <w:tcW w:w="4016" w:type="dxa"/>
            <w:noWrap/>
            <w:hideMark/>
          </w:tcPr>
          <w:p w14:paraId="570D6F54" w14:textId="77777777" w:rsidR="000D2123" w:rsidRPr="003F761D" w:rsidRDefault="000D2123" w:rsidP="000D2123">
            <w:pPr>
              <w:spacing w:after="120"/>
              <w:rPr>
                <w:sz w:val="14"/>
                <w:szCs w:val="14"/>
              </w:rPr>
            </w:pPr>
            <w:proofErr w:type="spellStart"/>
            <w:r w:rsidRPr="003F761D">
              <w:rPr>
                <w:i/>
                <w:sz w:val="14"/>
                <w:szCs w:val="14"/>
              </w:rPr>
              <w:t>Abies</w:t>
            </w:r>
            <w:proofErr w:type="spellEnd"/>
            <w:r w:rsidRPr="003F761D">
              <w:rPr>
                <w:i/>
                <w:sz w:val="14"/>
                <w:szCs w:val="14"/>
              </w:rPr>
              <w:t xml:space="preserve"> </w:t>
            </w:r>
            <w:proofErr w:type="spellStart"/>
            <w:r w:rsidRPr="003F761D">
              <w:rPr>
                <w:i/>
                <w:sz w:val="14"/>
                <w:szCs w:val="14"/>
              </w:rPr>
              <w:t>lasiocarpa</w:t>
            </w:r>
            <w:proofErr w:type="spellEnd"/>
            <w:r w:rsidRPr="003F761D">
              <w:rPr>
                <w:sz w:val="14"/>
                <w:szCs w:val="14"/>
              </w:rPr>
              <w:t xml:space="preserve"> (</w:t>
            </w:r>
            <w:proofErr w:type="spellStart"/>
            <w:r w:rsidRPr="003F761D">
              <w:rPr>
                <w:sz w:val="14"/>
                <w:szCs w:val="14"/>
              </w:rPr>
              <w:t>Species_Abie_Las</w:t>
            </w:r>
            <w:proofErr w:type="spellEnd"/>
            <w:r w:rsidRPr="003F761D">
              <w:rPr>
                <w:sz w:val="14"/>
                <w:szCs w:val="14"/>
              </w:rPr>
              <w:t>)</w:t>
            </w:r>
          </w:p>
        </w:tc>
        <w:tc>
          <w:tcPr>
            <w:tcW w:w="1754" w:type="dxa"/>
            <w:noWrap/>
            <w:hideMark/>
          </w:tcPr>
          <w:p w14:paraId="3974BC76"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4E6ED7A1"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0D531063"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6A851B9"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254030B" w14:textId="77777777" w:rsidR="000D2123" w:rsidRPr="003F761D" w:rsidRDefault="000D2123" w:rsidP="000D2123">
            <w:pPr>
              <w:spacing w:after="120"/>
              <w:rPr>
                <w:sz w:val="14"/>
                <w:szCs w:val="14"/>
              </w:rPr>
            </w:pPr>
            <w:r w:rsidRPr="003F761D">
              <w:rPr>
                <w:sz w:val="14"/>
                <w:szCs w:val="14"/>
              </w:rPr>
              <w:t>X</w:t>
            </w:r>
          </w:p>
        </w:tc>
      </w:tr>
      <w:tr w:rsidR="000D2123" w:rsidRPr="003F761D" w14:paraId="4B98D3E2" w14:textId="77777777" w:rsidTr="00B63BBA">
        <w:trPr>
          <w:trHeight w:val="300"/>
        </w:trPr>
        <w:tc>
          <w:tcPr>
            <w:tcW w:w="4016" w:type="dxa"/>
            <w:noWrap/>
            <w:hideMark/>
          </w:tcPr>
          <w:p w14:paraId="6DC5FDEB" w14:textId="77777777" w:rsidR="000D2123" w:rsidRPr="003F761D" w:rsidRDefault="000D2123" w:rsidP="000D2123">
            <w:pPr>
              <w:spacing w:after="120"/>
              <w:rPr>
                <w:sz w:val="14"/>
                <w:szCs w:val="14"/>
              </w:rPr>
            </w:pPr>
            <w:r w:rsidRPr="003F761D">
              <w:rPr>
                <w:i/>
                <w:sz w:val="14"/>
                <w:szCs w:val="14"/>
              </w:rPr>
              <w:t>Acer negundo</w:t>
            </w:r>
            <w:r w:rsidRPr="003F761D">
              <w:rPr>
                <w:sz w:val="14"/>
                <w:szCs w:val="14"/>
              </w:rPr>
              <w:t xml:space="preserve"> (</w:t>
            </w:r>
            <w:proofErr w:type="spellStart"/>
            <w:r w:rsidRPr="003F761D">
              <w:rPr>
                <w:sz w:val="14"/>
                <w:szCs w:val="14"/>
              </w:rPr>
              <w:t>Species_Acer_Neg</w:t>
            </w:r>
            <w:proofErr w:type="spellEnd"/>
            <w:r w:rsidRPr="003F761D">
              <w:rPr>
                <w:sz w:val="14"/>
                <w:szCs w:val="14"/>
              </w:rPr>
              <w:t>)</w:t>
            </w:r>
          </w:p>
        </w:tc>
        <w:tc>
          <w:tcPr>
            <w:tcW w:w="1754" w:type="dxa"/>
            <w:noWrap/>
            <w:hideMark/>
          </w:tcPr>
          <w:p w14:paraId="5FAB23F2"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438ED341"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594B445F"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78ACF99"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634AE750" w14:textId="77777777" w:rsidR="000D2123" w:rsidRPr="003F761D" w:rsidRDefault="000D2123" w:rsidP="000D2123">
            <w:pPr>
              <w:spacing w:after="120"/>
              <w:rPr>
                <w:sz w:val="14"/>
                <w:szCs w:val="14"/>
              </w:rPr>
            </w:pPr>
            <w:r w:rsidRPr="003F761D">
              <w:rPr>
                <w:sz w:val="14"/>
                <w:szCs w:val="14"/>
              </w:rPr>
              <w:t>X</w:t>
            </w:r>
          </w:p>
        </w:tc>
      </w:tr>
      <w:tr w:rsidR="000D2123" w:rsidRPr="003F761D" w14:paraId="02807BE7" w14:textId="77777777" w:rsidTr="00B63BBA">
        <w:trPr>
          <w:trHeight w:val="300"/>
        </w:trPr>
        <w:tc>
          <w:tcPr>
            <w:tcW w:w="4016" w:type="dxa"/>
            <w:noWrap/>
            <w:hideMark/>
          </w:tcPr>
          <w:p w14:paraId="41056D8D" w14:textId="77777777" w:rsidR="000D2123" w:rsidRPr="003F761D" w:rsidRDefault="000D2123" w:rsidP="000D2123">
            <w:pPr>
              <w:spacing w:after="120"/>
              <w:rPr>
                <w:sz w:val="14"/>
                <w:szCs w:val="14"/>
              </w:rPr>
            </w:pPr>
            <w:proofErr w:type="spellStart"/>
            <w:r w:rsidRPr="003F761D">
              <w:rPr>
                <w:i/>
                <w:sz w:val="14"/>
                <w:szCs w:val="14"/>
              </w:rPr>
              <w:t>Alnus</w:t>
            </w:r>
            <w:proofErr w:type="spellEnd"/>
            <w:r w:rsidRPr="003F761D">
              <w:rPr>
                <w:sz w:val="14"/>
                <w:szCs w:val="14"/>
              </w:rPr>
              <w:t xml:space="preserve"> spp. (</w:t>
            </w:r>
            <w:proofErr w:type="spellStart"/>
            <w:r w:rsidRPr="003F761D">
              <w:rPr>
                <w:sz w:val="14"/>
                <w:szCs w:val="14"/>
              </w:rPr>
              <w:t>Species_Alnu_Spp</w:t>
            </w:r>
            <w:proofErr w:type="spellEnd"/>
            <w:r w:rsidRPr="003F761D">
              <w:rPr>
                <w:sz w:val="14"/>
                <w:szCs w:val="14"/>
              </w:rPr>
              <w:t>)</w:t>
            </w:r>
          </w:p>
        </w:tc>
        <w:tc>
          <w:tcPr>
            <w:tcW w:w="1754" w:type="dxa"/>
            <w:noWrap/>
            <w:hideMark/>
          </w:tcPr>
          <w:p w14:paraId="08489C02"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6495ADC6"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5D3875D8"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5A0DD568"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5FC0CCDF" w14:textId="77777777" w:rsidR="000D2123" w:rsidRPr="003F761D" w:rsidRDefault="000D2123" w:rsidP="000D2123">
            <w:pPr>
              <w:spacing w:after="120"/>
              <w:rPr>
                <w:sz w:val="14"/>
                <w:szCs w:val="14"/>
              </w:rPr>
            </w:pPr>
            <w:r w:rsidRPr="003F761D">
              <w:rPr>
                <w:sz w:val="14"/>
                <w:szCs w:val="14"/>
              </w:rPr>
              <w:t>X</w:t>
            </w:r>
          </w:p>
        </w:tc>
      </w:tr>
      <w:tr w:rsidR="000D2123" w:rsidRPr="003F761D" w14:paraId="4F5884E3" w14:textId="77777777" w:rsidTr="00B63BBA">
        <w:trPr>
          <w:trHeight w:val="300"/>
        </w:trPr>
        <w:tc>
          <w:tcPr>
            <w:tcW w:w="4016" w:type="dxa"/>
            <w:noWrap/>
            <w:hideMark/>
          </w:tcPr>
          <w:p w14:paraId="161E0E2F" w14:textId="77777777" w:rsidR="000D2123" w:rsidRPr="003F761D" w:rsidRDefault="000D2123" w:rsidP="000D2123">
            <w:pPr>
              <w:spacing w:after="120"/>
              <w:rPr>
                <w:sz w:val="14"/>
                <w:szCs w:val="14"/>
              </w:rPr>
            </w:pPr>
            <w:r w:rsidRPr="003F761D">
              <w:rPr>
                <w:i/>
                <w:sz w:val="14"/>
                <w:szCs w:val="14"/>
              </w:rPr>
              <w:t xml:space="preserve">Betula </w:t>
            </w:r>
            <w:proofErr w:type="spellStart"/>
            <w:r w:rsidRPr="003F761D">
              <w:rPr>
                <w:i/>
                <w:sz w:val="14"/>
                <w:szCs w:val="14"/>
              </w:rPr>
              <w:t>papyrifera</w:t>
            </w:r>
            <w:proofErr w:type="spellEnd"/>
            <w:r w:rsidRPr="003F761D">
              <w:rPr>
                <w:sz w:val="14"/>
                <w:szCs w:val="14"/>
              </w:rPr>
              <w:t xml:space="preserve"> (</w:t>
            </w:r>
            <w:proofErr w:type="spellStart"/>
            <w:r w:rsidRPr="003F761D">
              <w:rPr>
                <w:sz w:val="14"/>
                <w:szCs w:val="14"/>
              </w:rPr>
              <w:t>Species_Betu_Pap</w:t>
            </w:r>
            <w:proofErr w:type="spellEnd"/>
            <w:r w:rsidRPr="003F761D">
              <w:rPr>
                <w:sz w:val="14"/>
                <w:szCs w:val="14"/>
              </w:rPr>
              <w:t>)</w:t>
            </w:r>
          </w:p>
        </w:tc>
        <w:tc>
          <w:tcPr>
            <w:tcW w:w="1754" w:type="dxa"/>
            <w:noWrap/>
            <w:hideMark/>
          </w:tcPr>
          <w:p w14:paraId="1A12DC93"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60A4A00F"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269D432E"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7A270C7B"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716C38B" w14:textId="77777777" w:rsidR="000D2123" w:rsidRPr="003F761D" w:rsidRDefault="000D2123" w:rsidP="000D2123">
            <w:pPr>
              <w:spacing w:after="120"/>
              <w:rPr>
                <w:sz w:val="14"/>
                <w:szCs w:val="14"/>
              </w:rPr>
            </w:pPr>
            <w:r w:rsidRPr="003F761D">
              <w:rPr>
                <w:sz w:val="14"/>
                <w:szCs w:val="14"/>
              </w:rPr>
              <w:t>X</w:t>
            </w:r>
          </w:p>
        </w:tc>
      </w:tr>
      <w:tr w:rsidR="000D2123" w:rsidRPr="003F761D" w14:paraId="5BFA99EC" w14:textId="77777777" w:rsidTr="00B63BBA">
        <w:trPr>
          <w:trHeight w:val="300"/>
        </w:trPr>
        <w:tc>
          <w:tcPr>
            <w:tcW w:w="4016" w:type="dxa"/>
            <w:noWrap/>
            <w:hideMark/>
          </w:tcPr>
          <w:p w14:paraId="11EEC6B1" w14:textId="77777777" w:rsidR="000D2123" w:rsidRPr="003F761D" w:rsidRDefault="000D2123" w:rsidP="000D2123">
            <w:pPr>
              <w:spacing w:after="120"/>
              <w:rPr>
                <w:sz w:val="14"/>
                <w:szCs w:val="14"/>
              </w:rPr>
            </w:pPr>
            <w:proofErr w:type="spellStart"/>
            <w:r w:rsidRPr="003F761D">
              <w:rPr>
                <w:i/>
                <w:sz w:val="14"/>
                <w:szCs w:val="14"/>
              </w:rPr>
              <w:t>Larix</w:t>
            </w:r>
            <w:proofErr w:type="spellEnd"/>
            <w:r w:rsidRPr="003F761D">
              <w:rPr>
                <w:i/>
                <w:sz w:val="14"/>
                <w:szCs w:val="14"/>
              </w:rPr>
              <w:t xml:space="preserve"> </w:t>
            </w:r>
            <w:proofErr w:type="spellStart"/>
            <w:r w:rsidRPr="003F761D">
              <w:rPr>
                <w:i/>
                <w:sz w:val="14"/>
                <w:szCs w:val="14"/>
              </w:rPr>
              <w:t>lariciana</w:t>
            </w:r>
            <w:proofErr w:type="spellEnd"/>
            <w:r w:rsidRPr="003F761D">
              <w:rPr>
                <w:sz w:val="14"/>
                <w:szCs w:val="14"/>
              </w:rPr>
              <w:t xml:space="preserve"> (</w:t>
            </w:r>
            <w:proofErr w:type="spellStart"/>
            <w:r w:rsidRPr="003F761D">
              <w:rPr>
                <w:sz w:val="14"/>
                <w:szCs w:val="14"/>
              </w:rPr>
              <w:t>Species_Lari_Lar</w:t>
            </w:r>
            <w:proofErr w:type="spellEnd"/>
            <w:r w:rsidRPr="003F761D">
              <w:rPr>
                <w:sz w:val="14"/>
                <w:szCs w:val="14"/>
              </w:rPr>
              <w:t>)</w:t>
            </w:r>
          </w:p>
        </w:tc>
        <w:tc>
          <w:tcPr>
            <w:tcW w:w="1754" w:type="dxa"/>
            <w:noWrap/>
            <w:hideMark/>
          </w:tcPr>
          <w:p w14:paraId="1049400E"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652B2510"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4339B7B2"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1848FC30"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2FF6CB8" w14:textId="77777777" w:rsidR="000D2123" w:rsidRPr="003F761D" w:rsidRDefault="000D2123" w:rsidP="000D2123">
            <w:pPr>
              <w:spacing w:after="120"/>
              <w:rPr>
                <w:sz w:val="14"/>
                <w:szCs w:val="14"/>
              </w:rPr>
            </w:pPr>
            <w:r w:rsidRPr="003F761D">
              <w:rPr>
                <w:sz w:val="14"/>
                <w:szCs w:val="14"/>
              </w:rPr>
              <w:t>X</w:t>
            </w:r>
          </w:p>
        </w:tc>
      </w:tr>
      <w:tr w:rsidR="000D2123" w:rsidRPr="003F761D" w14:paraId="5AFDF2E9" w14:textId="77777777" w:rsidTr="00B63BBA">
        <w:trPr>
          <w:trHeight w:val="300"/>
        </w:trPr>
        <w:tc>
          <w:tcPr>
            <w:tcW w:w="4016" w:type="dxa"/>
            <w:noWrap/>
            <w:hideMark/>
          </w:tcPr>
          <w:p w14:paraId="37EFCCB9" w14:textId="77777777" w:rsidR="000D2123" w:rsidRPr="003F761D" w:rsidRDefault="000D2123" w:rsidP="000D2123">
            <w:pPr>
              <w:spacing w:after="120"/>
              <w:rPr>
                <w:sz w:val="14"/>
                <w:szCs w:val="14"/>
              </w:rPr>
            </w:pPr>
            <w:proofErr w:type="spellStart"/>
            <w:r w:rsidRPr="003F761D">
              <w:rPr>
                <w:i/>
                <w:sz w:val="14"/>
                <w:szCs w:val="14"/>
              </w:rPr>
              <w:t>Picea</w:t>
            </w:r>
            <w:proofErr w:type="spellEnd"/>
            <w:r w:rsidRPr="003F761D">
              <w:rPr>
                <w:i/>
                <w:sz w:val="14"/>
                <w:szCs w:val="14"/>
              </w:rPr>
              <w:t xml:space="preserve"> </w:t>
            </w:r>
            <w:proofErr w:type="spellStart"/>
            <w:r w:rsidRPr="003F761D">
              <w:rPr>
                <w:i/>
                <w:sz w:val="14"/>
                <w:szCs w:val="14"/>
              </w:rPr>
              <w:t>engelmanni</w:t>
            </w:r>
            <w:proofErr w:type="spellEnd"/>
            <w:r w:rsidRPr="003F761D">
              <w:rPr>
                <w:sz w:val="14"/>
                <w:szCs w:val="14"/>
              </w:rPr>
              <w:t xml:space="preserve"> (</w:t>
            </w:r>
            <w:proofErr w:type="spellStart"/>
            <w:r w:rsidRPr="003F761D">
              <w:rPr>
                <w:sz w:val="14"/>
                <w:szCs w:val="14"/>
              </w:rPr>
              <w:t>Species_Pice_Eng</w:t>
            </w:r>
            <w:proofErr w:type="spellEnd"/>
            <w:r w:rsidRPr="003F761D">
              <w:rPr>
                <w:sz w:val="14"/>
                <w:szCs w:val="14"/>
              </w:rPr>
              <w:t>)</w:t>
            </w:r>
          </w:p>
        </w:tc>
        <w:tc>
          <w:tcPr>
            <w:tcW w:w="1754" w:type="dxa"/>
            <w:noWrap/>
            <w:hideMark/>
          </w:tcPr>
          <w:p w14:paraId="058DB4D2"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285E8713"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4D70B2E0"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778B2672"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04ED2E9" w14:textId="77777777" w:rsidR="000D2123" w:rsidRPr="003F761D" w:rsidRDefault="000D2123" w:rsidP="000D2123">
            <w:pPr>
              <w:spacing w:after="120"/>
              <w:rPr>
                <w:sz w:val="14"/>
                <w:szCs w:val="14"/>
              </w:rPr>
            </w:pPr>
            <w:r w:rsidRPr="003F761D">
              <w:rPr>
                <w:sz w:val="14"/>
                <w:szCs w:val="14"/>
              </w:rPr>
              <w:t>X</w:t>
            </w:r>
          </w:p>
        </w:tc>
      </w:tr>
      <w:tr w:rsidR="000D2123" w:rsidRPr="003F761D" w14:paraId="6AB70DF3" w14:textId="77777777" w:rsidTr="00B63BBA">
        <w:trPr>
          <w:trHeight w:val="300"/>
        </w:trPr>
        <w:tc>
          <w:tcPr>
            <w:tcW w:w="4016" w:type="dxa"/>
            <w:noWrap/>
            <w:hideMark/>
          </w:tcPr>
          <w:p w14:paraId="5B5CAC4F" w14:textId="77777777" w:rsidR="000D2123" w:rsidRPr="003F761D" w:rsidRDefault="000D2123" w:rsidP="000D2123">
            <w:pPr>
              <w:spacing w:after="120"/>
              <w:rPr>
                <w:sz w:val="14"/>
                <w:szCs w:val="14"/>
              </w:rPr>
            </w:pPr>
            <w:proofErr w:type="spellStart"/>
            <w:r w:rsidRPr="003F761D">
              <w:rPr>
                <w:i/>
                <w:sz w:val="14"/>
                <w:szCs w:val="14"/>
              </w:rPr>
              <w:t>Picea</w:t>
            </w:r>
            <w:proofErr w:type="spellEnd"/>
            <w:r w:rsidRPr="003F761D">
              <w:rPr>
                <w:i/>
                <w:sz w:val="14"/>
                <w:szCs w:val="14"/>
              </w:rPr>
              <w:t xml:space="preserve"> glauca</w:t>
            </w:r>
            <w:r w:rsidRPr="003F761D">
              <w:rPr>
                <w:sz w:val="14"/>
                <w:szCs w:val="14"/>
              </w:rPr>
              <w:t xml:space="preserve"> (</w:t>
            </w:r>
            <w:proofErr w:type="spellStart"/>
            <w:r w:rsidRPr="003F761D">
              <w:rPr>
                <w:sz w:val="14"/>
                <w:szCs w:val="14"/>
              </w:rPr>
              <w:t>Species_Pice_Gla</w:t>
            </w:r>
            <w:proofErr w:type="spellEnd"/>
            <w:r w:rsidRPr="003F761D">
              <w:rPr>
                <w:sz w:val="14"/>
                <w:szCs w:val="14"/>
              </w:rPr>
              <w:t>)</w:t>
            </w:r>
          </w:p>
        </w:tc>
        <w:tc>
          <w:tcPr>
            <w:tcW w:w="1754" w:type="dxa"/>
            <w:noWrap/>
            <w:hideMark/>
          </w:tcPr>
          <w:p w14:paraId="0D4B4079"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1AF51968"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47DC6E24"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6E7A403B"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62FEF983" w14:textId="77777777" w:rsidR="000D2123" w:rsidRPr="003F761D" w:rsidRDefault="000D2123" w:rsidP="000D2123">
            <w:pPr>
              <w:spacing w:after="120"/>
              <w:rPr>
                <w:sz w:val="14"/>
                <w:szCs w:val="14"/>
              </w:rPr>
            </w:pPr>
            <w:r w:rsidRPr="003F761D">
              <w:rPr>
                <w:sz w:val="14"/>
                <w:szCs w:val="14"/>
              </w:rPr>
              <w:t>X</w:t>
            </w:r>
          </w:p>
        </w:tc>
      </w:tr>
      <w:tr w:rsidR="000D2123" w:rsidRPr="003F761D" w14:paraId="70DC9C89" w14:textId="77777777" w:rsidTr="00B63BBA">
        <w:trPr>
          <w:trHeight w:val="300"/>
        </w:trPr>
        <w:tc>
          <w:tcPr>
            <w:tcW w:w="4016" w:type="dxa"/>
            <w:noWrap/>
            <w:hideMark/>
          </w:tcPr>
          <w:p w14:paraId="0B9F0AAF" w14:textId="77777777" w:rsidR="000D2123" w:rsidRPr="003F761D" w:rsidRDefault="000D2123" w:rsidP="000D2123">
            <w:pPr>
              <w:spacing w:after="120"/>
              <w:rPr>
                <w:sz w:val="14"/>
                <w:szCs w:val="14"/>
              </w:rPr>
            </w:pPr>
            <w:proofErr w:type="spellStart"/>
            <w:r w:rsidRPr="003F761D">
              <w:rPr>
                <w:i/>
                <w:sz w:val="14"/>
                <w:szCs w:val="14"/>
              </w:rPr>
              <w:t>Picea</w:t>
            </w:r>
            <w:proofErr w:type="spellEnd"/>
            <w:r w:rsidRPr="003F761D">
              <w:rPr>
                <w:i/>
                <w:sz w:val="14"/>
                <w:szCs w:val="14"/>
              </w:rPr>
              <w:t xml:space="preserve"> </w:t>
            </w:r>
            <w:proofErr w:type="spellStart"/>
            <w:r w:rsidRPr="003F761D">
              <w:rPr>
                <w:i/>
                <w:sz w:val="14"/>
                <w:szCs w:val="14"/>
              </w:rPr>
              <w:t>mariana</w:t>
            </w:r>
            <w:proofErr w:type="spellEnd"/>
            <w:r w:rsidRPr="003F761D">
              <w:rPr>
                <w:sz w:val="14"/>
                <w:szCs w:val="14"/>
              </w:rPr>
              <w:t xml:space="preserve"> (</w:t>
            </w:r>
            <w:proofErr w:type="spellStart"/>
            <w:r w:rsidRPr="003F761D">
              <w:rPr>
                <w:sz w:val="14"/>
                <w:szCs w:val="14"/>
              </w:rPr>
              <w:t>Species_Pice_Mar</w:t>
            </w:r>
            <w:proofErr w:type="spellEnd"/>
            <w:r w:rsidRPr="003F761D">
              <w:rPr>
                <w:sz w:val="14"/>
                <w:szCs w:val="14"/>
              </w:rPr>
              <w:t>)</w:t>
            </w:r>
          </w:p>
        </w:tc>
        <w:tc>
          <w:tcPr>
            <w:tcW w:w="1754" w:type="dxa"/>
            <w:noWrap/>
            <w:hideMark/>
          </w:tcPr>
          <w:p w14:paraId="6F698229"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3DB34DA4"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22B6520A"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7760BB8"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16AC73A1" w14:textId="77777777" w:rsidR="000D2123" w:rsidRPr="003F761D" w:rsidRDefault="000D2123" w:rsidP="000D2123">
            <w:pPr>
              <w:spacing w:after="120"/>
              <w:rPr>
                <w:sz w:val="14"/>
                <w:szCs w:val="14"/>
              </w:rPr>
            </w:pPr>
            <w:r w:rsidRPr="003F761D">
              <w:rPr>
                <w:sz w:val="14"/>
                <w:szCs w:val="14"/>
              </w:rPr>
              <w:t>X</w:t>
            </w:r>
          </w:p>
        </w:tc>
      </w:tr>
      <w:tr w:rsidR="000D2123" w:rsidRPr="003F761D" w14:paraId="19510FDB" w14:textId="77777777" w:rsidTr="00B63BBA">
        <w:trPr>
          <w:trHeight w:val="300"/>
        </w:trPr>
        <w:tc>
          <w:tcPr>
            <w:tcW w:w="4016" w:type="dxa"/>
            <w:noWrap/>
            <w:hideMark/>
          </w:tcPr>
          <w:p w14:paraId="5A6E24AF" w14:textId="77777777" w:rsidR="000D2123" w:rsidRPr="003F761D" w:rsidRDefault="000D2123" w:rsidP="000D2123">
            <w:pPr>
              <w:spacing w:after="120"/>
              <w:rPr>
                <w:sz w:val="14"/>
                <w:szCs w:val="14"/>
              </w:rPr>
            </w:pPr>
            <w:r w:rsidRPr="003F761D">
              <w:rPr>
                <w:i/>
                <w:sz w:val="14"/>
                <w:szCs w:val="14"/>
              </w:rPr>
              <w:t>Pinus alba</w:t>
            </w:r>
            <w:r w:rsidRPr="003F761D">
              <w:rPr>
                <w:sz w:val="14"/>
                <w:szCs w:val="14"/>
              </w:rPr>
              <w:t xml:space="preserve"> (</w:t>
            </w:r>
            <w:proofErr w:type="spellStart"/>
            <w:r w:rsidRPr="003F761D">
              <w:rPr>
                <w:sz w:val="14"/>
                <w:szCs w:val="14"/>
              </w:rPr>
              <w:t>Species_Pinu_Alb</w:t>
            </w:r>
            <w:proofErr w:type="spellEnd"/>
            <w:r w:rsidRPr="003F761D">
              <w:rPr>
                <w:sz w:val="14"/>
                <w:szCs w:val="14"/>
              </w:rPr>
              <w:t>)</w:t>
            </w:r>
          </w:p>
        </w:tc>
        <w:tc>
          <w:tcPr>
            <w:tcW w:w="1754" w:type="dxa"/>
            <w:noWrap/>
            <w:hideMark/>
          </w:tcPr>
          <w:p w14:paraId="4E824396"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7667AE8D"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02A047FE"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59F69CFC"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64F154DA" w14:textId="77777777" w:rsidR="000D2123" w:rsidRPr="003F761D" w:rsidRDefault="000D2123" w:rsidP="000D2123">
            <w:pPr>
              <w:spacing w:after="120"/>
              <w:rPr>
                <w:sz w:val="14"/>
                <w:szCs w:val="14"/>
              </w:rPr>
            </w:pPr>
            <w:r w:rsidRPr="003F761D">
              <w:rPr>
                <w:sz w:val="14"/>
                <w:szCs w:val="14"/>
              </w:rPr>
              <w:t>X</w:t>
            </w:r>
          </w:p>
        </w:tc>
      </w:tr>
      <w:tr w:rsidR="000D2123" w:rsidRPr="003F761D" w14:paraId="13722A26" w14:textId="77777777" w:rsidTr="00B63BBA">
        <w:trPr>
          <w:trHeight w:val="300"/>
        </w:trPr>
        <w:tc>
          <w:tcPr>
            <w:tcW w:w="4016" w:type="dxa"/>
            <w:noWrap/>
            <w:hideMark/>
          </w:tcPr>
          <w:p w14:paraId="55DA042C" w14:textId="77777777" w:rsidR="000D2123" w:rsidRPr="003F761D" w:rsidRDefault="000D2123" w:rsidP="000D2123">
            <w:pPr>
              <w:spacing w:after="120"/>
              <w:rPr>
                <w:sz w:val="14"/>
                <w:szCs w:val="14"/>
              </w:rPr>
            </w:pPr>
            <w:r w:rsidRPr="003F761D">
              <w:rPr>
                <w:i/>
                <w:sz w:val="14"/>
                <w:szCs w:val="14"/>
              </w:rPr>
              <w:t xml:space="preserve">Pinus </w:t>
            </w:r>
            <w:proofErr w:type="spellStart"/>
            <w:r w:rsidRPr="003F761D">
              <w:rPr>
                <w:i/>
                <w:sz w:val="14"/>
                <w:szCs w:val="14"/>
              </w:rPr>
              <w:t>banksiana</w:t>
            </w:r>
            <w:proofErr w:type="spellEnd"/>
            <w:r w:rsidRPr="003F761D">
              <w:rPr>
                <w:sz w:val="14"/>
                <w:szCs w:val="14"/>
              </w:rPr>
              <w:t xml:space="preserve"> (</w:t>
            </w:r>
            <w:proofErr w:type="spellStart"/>
            <w:r w:rsidRPr="003F761D">
              <w:rPr>
                <w:sz w:val="14"/>
                <w:szCs w:val="14"/>
              </w:rPr>
              <w:t>Species_Pinu_Ban</w:t>
            </w:r>
            <w:proofErr w:type="spellEnd"/>
            <w:r w:rsidRPr="003F761D">
              <w:rPr>
                <w:sz w:val="14"/>
                <w:szCs w:val="14"/>
              </w:rPr>
              <w:t>)</w:t>
            </w:r>
          </w:p>
        </w:tc>
        <w:tc>
          <w:tcPr>
            <w:tcW w:w="1754" w:type="dxa"/>
            <w:noWrap/>
            <w:hideMark/>
          </w:tcPr>
          <w:p w14:paraId="27DEEDFE"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2E5CF33B"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3EEBDCA0"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797BB6D2"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1A21882F" w14:textId="77777777" w:rsidR="000D2123" w:rsidRPr="003F761D" w:rsidRDefault="000D2123" w:rsidP="000D2123">
            <w:pPr>
              <w:spacing w:after="120"/>
              <w:rPr>
                <w:sz w:val="14"/>
                <w:szCs w:val="14"/>
              </w:rPr>
            </w:pPr>
            <w:r w:rsidRPr="003F761D">
              <w:rPr>
                <w:sz w:val="14"/>
                <w:szCs w:val="14"/>
              </w:rPr>
              <w:t>X</w:t>
            </w:r>
          </w:p>
        </w:tc>
      </w:tr>
      <w:tr w:rsidR="000D2123" w:rsidRPr="003F761D" w14:paraId="1AA90606" w14:textId="77777777" w:rsidTr="00B63BBA">
        <w:trPr>
          <w:trHeight w:val="300"/>
        </w:trPr>
        <w:tc>
          <w:tcPr>
            <w:tcW w:w="4016" w:type="dxa"/>
            <w:noWrap/>
            <w:hideMark/>
          </w:tcPr>
          <w:p w14:paraId="1DC7BAB0" w14:textId="77777777" w:rsidR="000D2123" w:rsidRPr="000A13D2" w:rsidRDefault="000D2123" w:rsidP="000D2123">
            <w:pPr>
              <w:spacing w:after="120"/>
              <w:rPr>
                <w:sz w:val="14"/>
                <w:szCs w:val="14"/>
                <w:lang w:val="fr-CA"/>
              </w:rPr>
            </w:pPr>
            <w:r w:rsidRPr="000A13D2">
              <w:rPr>
                <w:i/>
                <w:sz w:val="14"/>
                <w:szCs w:val="14"/>
                <w:lang w:val="fr-CA"/>
              </w:rPr>
              <w:t>Pinus contorta</w:t>
            </w:r>
            <w:r w:rsidRPr="000A13D2">
              <w:rPr>
                <w:sz w:val="14"/>
                <w:szCs w:val="14"/>
                <w:lang w:val="fr-CA"/>
              </w:rPr>
              <w:t xml:space="preserve"> (Species_Pinu_Con)</w:t>
            </w:r>
          </w:p>
        </w:tc>
        <w:tc>
          <w:tcPr>
            <w:tcW w:w="1754" w:type="dxa"/>
            <w:noWrap/>
            <w:hideMark/>
          </w:tcPr>
          <w:p w14:paraId="1251C556"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660C2E16"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7C50E485"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65BBD0D"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8706394" w14:textId="77777777" w:rsidR="000D2123" w:rsidRPr="003F761D" w:rsidRDefault="000D2123" w:rsidP="000D2123">
            <w:pPr>
              <w:spacing w:after="120"/>
              <w:rPr>
                <w:sz w:val="14"/>
                <w:szCs w:val="14"/>
              </w:rPr>
            </w:pPr>
            <w:r w:rsidRPr="003F761D">
              <w:rPr>
                <w:sz w:val="14"/>
                <w:szCs w:val="14"/>
              </w:rPr>
              <w:t>X</w:t>
            </w:r>
          </w:p>
        </w:tc>
      </w:tr>
      <w:tr w:rsidR="000D2123" w:rsidRPr="003F761D" w14:paraId="57EEC482" w14:textId="77777777" w:rsidTr="00B63BBA">
        <w:trPr>
          <w:trHeight w:val="300"/>
        </w:trPr>
        <w:tc>
          <w:tcPr>
            <w:tcW w:w="4016" w:type="dxa"/>
            <w:noWrap/>
            <w:hideMark/>
          </w:tcPr>
          <w:p w14:paraId="6158E52D" w14:textId="77777777" w:rsidR="000D2123" w:rsidRPr="003F761D" w:rsidRDefault="000D2123" w:rsidP="000D2123">
            <w:pPr>
              <w:spacing w:after="120"/>
              <w:rPr>
                <w:sz w:val="14"/>
                <w:szCs w:val="14"/>
              </w:rPr>
            </w:pPr>
            <w:r w:rsidRPr="003F761D">
              <w:rPr>
                <w:i/>
                <w:sz w:val="14"/>
                <w:szCs w:val="14"/>
              </w:rPr>
              <w:t>Pinus ponderosa</w:t>
            </w:r>
            <w:r w:rsidRPr="003F761D">
              <w:rPr>
                <w:sz w:val="14"/>
                <w:szCs w:val="14"/>
              </w:rPr>
              <w:t xml:space="preserve"> (</w:t>
            </w:r>
            <w:proofErr w:type="spellStart"/>
            <w:r w:rsidRPr="003F761D">
              <w:rPr>
                <w:sz w:val="14"/>
                <w:szCs w:val="14"/>
              </w:rPr>
              <w:t>Species_Pinu_Pon</w:t>
            </w:r>
            <w:proofErr w:type="spellEnd"/>
            <w:r w:rsidRPr="003F761D">
              <w:rPr>
                <w:sz w:val="14"/>
                <w:szCs w:val="14"/>
              </w:rPr>
              <w:t>)</w:t>
            </w:r>
          </w:p>
        </w:tc>
        <w:tc>
          <w:tcPr>
            <w:tcW w:w="1754" w:type="dxa"/>
            <w:noWrap/>
            <w:hideMark/>
          </w:tcPr>
          <w:p w14:paraId="2A5CD6C0"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46A750B4"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1BCFD1C6"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0EAF5E3E"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78BF24AC" w14:textId="77777777" w:rsidR="000D2123" w:rsidRPr="003F761D" w:rsidRDefault="000D2123" w:rsidP="000D2123">
            <w:pPr>
              <w:spacing w:after="120"/>
              <w:rPr>
                <w:sz w:val="14"/>
                <w:szCs w:val="14"/>
              </w:rPr>
            </w:pPr>
            <w:r w:rsidRPr="003F761D">
              <w:rPr>
                <w:sz w:val="14"/>
                <w:szCs w:val="14"/>
              </w:rPr>
              <w:t>X</w:t>
            </w:r>
          </w:p>
        </w:tc>
      </w:tr>
      <w:tr w:rsidR="000D2123" w:rsidRPr="003F761D" w14:paraId="0C3AEB80" w14:textId="77777777" w:rsidTr="00B63BBA">
        <w:trPr>
          <w:trHeight w:val="300"/>
        </w:trPr>
        <w:tc>
          <w:tcPr>
            <w:tcW w:w="4016" w:type="dxa"/>
            <w:noWrap/>
            <w:hideMark/>
          </w:tcPr>
          <w:p w14:paraId="7DF589F6" w14:textId="77777777" w:rsidR="000D2123" w:rsidRPr="000A13D2" w:rsidRDefault="000D2123" w:rsidP="000D2123">
            <w:pPr>
              <w:spacing w:after="120"/>
              <w:rPr>
                <w:sz w:val="14"/>
                <w:szCs w:val="14"/>
                <w:lang w:val="fr-CA"/>
              </w:rPr>
            </w:pPr>
            <w:r w:rsidRPr="000A13D2">
              <w:rPr>
                <w:i/>
                <w:sz w:val="14"/>
                <w:szCs w:val="14"/>
                <w:lang w:val="fr-CA"/>
              </w:rPr>
              <w:t>Populus balsamifera</w:t>
            </w:r>
            <w:r w:rsidRPr="000A13D2">
              <w:rPr>
                <w:sz w:val="14"/>
                <w:szCs w:val="14"/>
                <w:lang w:val="fr-CA"/>
              </w:rPr>
              <w:t xml:space="preserve"> (Species_Popu_Bal)</w:t>
            </w:r>
          </w:p>
        </w:tc>
        <w:tc>
          <w:tcPr>
            <w:tcW w:w="1754" w:type="dxa"/>
            <w:noWrap/>
            <w:hideMark/>
          </w:tcPr>
          <w:p w14:paraId="4FBAA14C"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45CAAF0F"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0BAAB31C"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2EA5F8CA"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0461907" w14:textId="77777777" w:rsidR="000D2123" w:rsidRPr="003F761D" w:rsidRDefault="000D2123" w:rsidP="000D2123">
            <w:pPr>
              <w:spacing w:after="120"/>
              <w:rPr>
                <w:sz w:val="14"/>
                <w:szCs w:val="14"/>
              </w:rPr>
            </w:pPr>
            <w:r w:rsidRPr="003F761D">
              <w:rPr>
                <w:sz w:val="14"/>
                <w:szCs w:val="14"/>
              </w:rPr>
              <w:t>X</w:t>
            </w:r>
          </w:p>
        </w:tc>
      </w:tr>
      <w:tr w:rsidR="000D2123" w:rsidRPr="003F761D" w14:paraId="485ED6BF" w14:textId="77777777" w:rsidTr="00B63BBA">
        <w:trPr>
          <w:trHeight w:val="300"/>
        </w:trPr>
        <w:tc>
          <w:tcPr>
            <w:tcW w:w="4016" w:type="dxa"/>
            <w:noWrap/>
            <w:hideMark/>
          </w:tcPr>
          <w:p w14:paraId="4B694BB1" w14:textId="77777777" w:rsidR="000D2123" w:rsidRPr="000A13D2" w:rsidRDefault="000D2123" w:rsidP="000D2123">
            <w:pPr>
              <w:spacing w:after="120"/>
              <w:rPr>
                <w:sz w:val="14"/>
                <w:szCs w:val="14"/>
                <w:lang w:val="fr-CA"/>
              </w:rPr>
            </w:pPr>
            <w:r w:rsidRPr="000A13D2">
              <w:rPr>
                <w:i/>
                <w:sz w:val="14"/>
                <w:szCs w:val="14"/>
                <w:lang w:val="fr-CA"/>
              </w:rPr>
              <w:t>Populus tremuloides</w:t>
            </w:r>
            <w:r w:rsidRPr="000A13D2">
              <w:rPr>
                <w:sz w:val="14"/>
                <w:szCs w:val="14"/>
                <w:lang w:val="fr-CA"/>
              </w:rPr>
              <w:t xml:space="preserve"> (Species_Popu_Tre)</w:t>
            </w:r>
          </w:p>
        </w:tc>
        <w:tc>
          <w:tcPr>
            <w:tcW w:w="1754" w:type="dxa"/>
            <w:noWrap/>
            <w:hideMark/>
          </w:tcPr>
          <w:p w14:paraId="21899600"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364C4987"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27AD9D7B"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A7F3E91"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0E901413" w14:textId="77777777" w:rsidR="000D2123" w:rsidRPr="003F761D" w:rsidRDefault="000D2123" w:rsidP="000D2123">
            <w:pPr>
              <w:spacing w:after="120"/>
              <w:rPr>
                <w:sz w:val="14"/>
                <w:szCs w:val="14"/>
              </w:rPr>
            </w:pPr>
            <w:r w:rsidRPr="003F761D">
              <w:rPr>
                <w:sz w:val="14"/>
                <w:szCs w:val="14"/>
              </w:rPr>
              <w:t>X</w:t>
            </w:r>
          </w:p>
        </w:tc>
      </w:tr>
      <w:tr w:rsidR="000D2123" w:rsidRPr="003F761D" w14:paraId="3EFB4D91" w14:textId="77777777" w:rsidTr="00B63BBA">
        <w:trPr>
          <w:trHeight w:val="300"/>
        </w:trPr>
        <w:tc>
          <w:tcPr>
            <w:tcW w:w="4016" w:type="dxa"/>
            <w:noWrap/>
            <w:hideMark/>
          </w:tcPr>
          <w:p w14:paraId="79613FEA" w14:textId="77777777" w:rsidR="000D2123" w:rsidRPr="003F761D" w:rsidRDefault="000D2123" w:rsidP="000D2123">
            <w:pPr>
              <w:spacing w:after="120"/>
              <w:rPr>
                <w:sz w:val="14"/>
                <w:szCs w:val="14"/>
              </w:rPr>
            </w:pPr>
            <w:r w:rsidRPr="003F761D">
              <w:rPr>
                <w:i/>
                <w:sz w:val="14"/>
                <w:szCs w:val="14"/>
              </w:rPr>
              <w:t xml:space="preserve">Prunus </w:t>
            </w:r>
            <w:proofErr w:type="spellStart"/>
            <w:r w:rsidRPr="003F761D">
              <w:rPr>
                <w:i/>
                <w:sz w:val="14"/>
                <w:szCs w:val="14"/>
              </w:rPr>
              <w:t>pensylvanicus</w:t>
            </w:r>
            <w:proofErr w:type="spellEnd"/>
            <w:r w:rsidRPr="003F761D">
              <w:rPr>
                <w:sz w:val="14"/>
                <w:szCs w:val="14"/>
              </w:rPr>
              <w:t xml:space="preserve"> (</w:t>
            </w:r>
            <w:proofErr w:type="spellStart"/>
            <w:r w:rsidRPr="003F761D">
              <w:rPr>
                <w:sz w:val="14"/>
                <w:szCs w:val="14"/>
              </w:rPr>
              <w:t>Species_Prun_Pen</w:t>
            </w:r>
            <w:proofErr w:type="spellEnd"/>
            <w:r w:rsidRPr="003F761D">
              <w:rPr>
                <w:sz w:val="14"/>
                <w:szCs w:val="14"/>
              </w:rPr>
              <w:t>)</w:t>
            </w:r>
          </w:p>
        </w:tc>
        <w:tc>
          <w:tcPr>
            <w:tcW w:w="1754" w:type="dxa"/>
            <w:noWrap/>
            <w:hideMark/>
          </w:tcPr>
          <w:p w14:paraId="22DDEEBE"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371CB6E1"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63A0B6FE"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279925A3"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9459F41" w14:textId="77777777" w:rsidR="000D2123" w:rsidRPr="003F761D" w:rsidRDefault="000D2123" w:rsidP="000D2123">
            <w:pPr>
              <w:spacing w:after="120"/>
              <w:rPr>
                <w:sz w:val="14"/>
                <w:szCs w:val="14"/>
              </w:rPr>
            </w:pPr>
            <w:r w:rsidRPr="003F761D">
              <w:rPr>
                <w:sz w:val="14"/>
                <w:szCs w:val="14"/>
              </w:rPr>
              <w:t>X</w:t>
            </w:r>
          </w:p>
        </w:tc>
      </w:tr>
      <w:tr w:rsidR="000D2123" w:rsidRPr="003F761D" w14:paraId="74F03625" w14:textId="77777777" w:rsidTr="00B63BBA">
        <w:trPr>
          <w:trHeight w:val="300"/>
        </w:trPr>
        <w:tc>
          <w:tcPr>
            <w:tcW w:w="4016" w:type="dxa"/>
            <w:noWrap/>
            <w:hideMark/>
          </w:tcPr>
          <w:p w14:paraId="49DB7C0E" w14:textId="77777777" w:rsidR="000D2123" w:rsidRPr="003F761D" w:rsidRDefault="000D2123" w:rsidP="000D2123">
            <w:pPr>
              <w:spacing w:after="120"/>
              <w:rPr>
                <w:sz w:val="14"/>
                <w:szCs w:val="14"/>
              </w:rPr>
            </w:pPr>
            <w:proofErr w:type="spellStart"/>
            <w:r w:rsidRPr="003F761D">
              <w:rPr>
                <w:i/>
                <w:sz w:val="14"/>
                <w:szCs w:val="14"/>
              </w:rPr>
              <w:t>Pseudotsuga</w:t>
            </w:r>
            <w:proofErr w:type="spellEnd"/>
            <w:r w:rsidRPr="003F761D">
              <w:rPr>
                <w:i/>
                <w:sz w:val="14"/>
                <w:szCs w:val="14"/>
              </w:rPr>
              <w:t xml:space="preserve"> </w:t>
            </w:r>
            <w:proofErr w:type="spellStart"/>
            <w:r w:rsidRPr="003F761D">
              <w:rPr>
                <w:i/>
                <w:sz w:val="14"/>
                <w:szCs w:val="14"/>
              </w:rPr>
              <w:t>mensiezii</w:t>
            </w:r>
            <w:proofErr w:type="spellEnd"/>
            <w:r w:rsidRPr="003F761D">
              <w:rPr>
                <w:sz w:val="14"/>
                <w:szCs w:val="14"/>
              </w:rPr>
              <w:t xml:space="preserve"> (</w:t>
            </w:r>
            <w:proofErr w:type="spellStart"/>
            <w:r w:rsidRPr="003F761D">
              <w:rPr>
                <w:sz w:val="14"/>
                <w:szCs w:val="14"/>
              </w:rPr>
              <w:t>Species_Pseu_Men</w:t>
            </w:r>
            <w:proofErr w:type="spellEnd"/>
            <w:r w:rsidRPr="003F761D">
              <w:rPr>
                <w:sz w:val="14"/>
                <w:szCs w:val="14"/>
              </w:rPr>
              <w:t>)</w:t>
            </w:r>
          </w:p>
        </w:tc>
        <w:tc>
          <w:tcPr>
            <w:tcW w:w="1754" w:type="dxa"/>
            <w:noWrap/>
            <w:hideMark/>
          </w:tcPr>
          <w:p w14:paraId="043310C3"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3616BCFE"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215D1FF0"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0C9EEE7E"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8300302" w14:textId="77777777" w:rsidR="000D2123" w:rsidRPr="003F761D" w:rsidRDefault="000D2123" w:rsidP="000D2123">
            <w:pPr>
              <w:spacing w:after="120"/>
              <w:rPr>
                <w:sz w:val="14"/>
                <w:szCs w:val="14"/>
              </w:rPr>
            </w:pPr>
            <w:r w:rsidRPr="003F761D">
              <w:rPr>
                <w:sz w:val="14"/>
                <w:szCs w:val="14"/>
              </w:rPr>
              <w:t>X</w:t>
            </w:r>
          </w:p>
        </w:tc>
      </w:tr>
      <w:tr w:rsidR="000D2123" w:rsidRPr="003F761D" w14:paraId="577B5CD2" w14:textId="77777777" w:rsidTr="00B63BBA">
        <w:trPr>
          <w:trHeight w:val="300"/>
        </w:trPr>
        <w:tc>
          <w:tcPr>
            <w:tcW w:w="4016" w:type="dxa"/>
            <w:noWrap/>
            <w:hideMark/>
          </w:tcPr>
          <w:p w14:paraId="3E5A2227" w14:textId="77777777" w:rsidR="000D2123" w:rsidRPr="000A13D2" w:rsidRDefault="000D2123" w:rsidP="000D2123">
            <w:pPr>
              <w:spacing w:after="120"/>
              <w:rPr>
                <w:sz w:val="14"/>
                <w:szCs w:val="14"/>
                <w:lang w:val="fr-CA"/>
              </w:rPr>
            </w:pPr>
            <w:r w:rsidRPr="000A13D2">
              <w:rPr>
                <w:i/>
                <w:sz w:val="14"/>
                <w:szCs w:val="14"/>
                <w:lang w:val="fr-CA"/>
              </w:rPr>
              <w:t>Salix</w:t>
            </w:r>
            <w:r w:rsidRPr="000A13D2">
              <w:rPr>
                <w:sz w:val="14"/>
                <w:szCs w:val="14"/>
                <w:lang w:val="fr-CA"/>
              </w:rPr>
              <w:t xml:space="preserve"> spp. (Species_Sali_Spp)</w:t>
            </w:r>
          </w:p>
        </w:tc>
        <w:tc>
          <w:tcPr>
            <w:tcW w:w="1754" w:type="dxa"/>
            <w:noWrap/>
            <w:hideMark/>
          </w:tcPr>
          <w:p w14:paraId="22DCFD9F"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12FA933B"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31EF0970"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A49E0B5"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F3E637C" w14:textId="77777777" w:rsidR="000D2123" w:rsidRPr="003F761D" w:rsidRDefault="000D2123" w:rsidP="000D2123">
            <w:pPr>
              <w:spacing w:after="120"/>
              <w:rPr>
                <w:sz w:val="14"/>
                <w:szCs w:val="14"/>
              </w:rPr>
            </w:pPr>
            <w:r w:rsidRPr="003F761D">
              <w:rPr>
                <w:sz w:val="14"/>
                <w:szCs w:val="14"/>
              </w:rPr>
              <w:t>X</w:t>
            </w:r>
          </w:p>
        </w:tc>
      </w:tr>
      <w:tr w:rsidR="000D2123" w:rsidRPr="003F761D" w14:paraId="745646DB" w14:textId="77777777" w:rsidTr="00B63BBA">
        <w:trPr>
          <w:trHeight w:val="300"/>
        </w:trPr>
        <w:tc>
          <w:tcPr>
            <w:tcW w:w="4016" w:type="dxa"/>
            <w:noWrap/>
            <w:hideMark/>
          </w:tcPr>
          <w:p w14:paraId="32A4B6C9" w14:textId="77777777" w:rsidR="000D2123" w:rsidRPr="003F761D" w:rsidRDefault="000D2123" w:rsidP="000D2123">
            <w:pPr>
              <w:spacing w:after="120"/>
              <w:rPr>
                <w:sz w:val="14"/>
                <w:szCs w:val="14"/>
              </w:rPr>
            </w:pPr>
            <w:proofErr w:type="spellStart"/>
            <w:r w:rsidRPr="003F761D">
              <w:rPr>
                <w:sz w:val="14"/>
                <w:szCs w:val="14"/>
              </w:rPr>
              <w:t>SpeciesGroups_Broadleaf</w:t>
            </w:r>
            <w:proofErr w:type="spellEnd"/>
          </w:p>
        </w:tc>
        <w:tc>
          <w:tcPr>
            <w:tcW w:w="1754" w:type="dxa"/>
            <w:noWrap/>
            <w:hideMark/>
          </w:tcPr>
          <w:p w14:paraId="74051655"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0236A881"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05EB0674"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24633C5A"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0E0F199D" w14:textId="77777777" w:rsidR="000D2123" w:rsidRPr="003F761D" w:rsidRDefault="000D2123" w:rsidP="000D2123">
            <w:pPr>
              <w:spacing w:after="120"/>
              <w:rPr>
                <w:sz w:val="14"/>
                <w:szCs w:val="14"/>
              </w:rPr>
            </w:pPr>
            <w:r w:rsidRPr="003F761D">
              <w:rPr>
                <w:sz w:val="14"/>
                <w:szCs w:val="14"/>
              </w:rPr>
              <w:t>X</w:t>
            </w:r>
          </w:p>
        </w:tc>
      </w:tr>
      <w:tr w:rsidR="000D2123" w:rsidRPr="003F761D" w14:paraId="015E49A9" w14:textId="77777777" w:rsidTr="00B63BBA">
        <w:trPr>
          <w:trHeight w:val="300"/>
        </w:trPr>
        <w:tc>
          <w:tcPr>
            <w:tcW w:w="4016" w:type="dxa"/>
            <w:noWrap/>
            <w:hideMark/>
          </w:tcPr>
          <w:p w14:paraId="2CE92533" w14:textId="77777777" w:rsidR="000D2123" w:rsidRPr="003F761D" w:rsidRDefault="000D2123" w:rsidP="000D2123">
            <w:pPr>
              <w:spacing w:after="120"/>
              <w:rPr>
                <w:sz w:val="14"/>
                <w:szCs w:val="14"/>
              </w:rPr>
            </w:pPr>
            <w:proofErr w:type="spellStart"/>
            <w:r w:rsidRPr="003F761D">
              <w:rPr>
                <w:sz w:val="14"/>
                <w:szCs w:val="14"/>
              </w:rPr>
              <w:t>SpeciesGroups_Needleleaf</w:t>
            </w:r>
            <w:proofErr w:type="spellEnd"/>
          </w:p>
        </w:tc>
        <w:tc>
          <w:tcPr>
            <w:tcW w:w="1754" w:type="dxa"/>
            <w:noWrap/>
            <w:hideMark/>
          </w:tcPr>
          <w:p w14:paraId="0744EB79"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7A0A418B"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7681615C"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5C810DF7"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5E01AD32" w14:textId="77777777" w:rsidR="000D2123" w:rsidRPr="003F761D" w:rsidRDefault="000D2123" w:rsidP="000D2123">
            <w:pPr>
              <w:spacing w:after="120"/>
              <w:rPr>
                <w:sz w:val="14"/>
                <w:szCs w:val="14"/>
              </w:rPr>
            </w:pPr>
            <w:r w:rsidRPr="003F761D">
              <w:rPr>
                <w:sz w:val="14"/>
                <w:szCs w:val="14"/>
              </w:rPr>
              <w:t>X</w:t>
            </w:r>
          </w:p>
        </w:tc>
      </w:tr>
      <w:tr w:rsidR="000D2123" w:rsidRPr="003F761D" w14:paraId="6386086E" w14:textId="77777777" w:rsidTr="00B63BBA">
        <w:trPr>
          <w:trHeight w:val="300"/>
        </w:trPr>
        <w:tc>
          <w:tcPr>
            <w:tcW w:w="4016" w:type="dxa"/>
            <w:noWrap/>
            <w:hideMark/>
          </w:tcPr>
          <w:p w14:paraId="193C7A7D" w14:textId="77777777" w:rsidR="000D2123" w:rsidRPr="003F761D" w:rsidRDefault="000D2123" w:rsidP="000D2123">
            <w:pPr>
              <w:spacing w:after="120"/>
              <w:rPr>
                <w:sz w:val="14"/>
                <w:szCs w:val="14"/>
              </w:rPr>
            </w:pPr>
            <w:proofErr w:type="spellStart"/>
            <w:r w:rsidRPr="003F761D">
              <w:rPr>
                <w:sz w:val="14"/>
                <w:szCs w:val="14"/>
              </w:rPr>
              <w:t>Structure_Biomass_Branch</w:t>
            </w:r>
            <w:proofErr w:type="spellEnd"/>
          </w:p>
        </w:tc>
        <w:tc>
          <w:tcPr>
            <w:tcW w:w="1754" w:type="dxa"/>
            <w:noWrap/>
            <w:hideMark/>
          </w:tcPr>
          <w:p w14:paraId="4033D9B0"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203316D5" w14:textId="77777777" w:rsidR="000D2123" w:rsidRPr="003F761D" w:rsidRDefault="000D2123" w:rsidP="000D2123">
            <w:pPr>
              <w:spacing w:after="120"/>
              <w:rPr>
                <w:sz w:val="14"/>
                <w:szCs w:val="14"/>
              </w:rPr>
            </w:pPr>
            <w:r w:rsidRPr="003F761D">
              <w:rPr>
                <w:sz w:val="14"/>
                <w:szCs w:val="14"/>
              </w:rPr>
              <w:t>Numeric</w:t>
            </w:r>
          </w:p>
        </w:tc>
        <w:tc>
          <w:tcPr>
            <w:tcW w:w="655" w:type="dxa"/>
            <w:noWrap/>
            <w:hideMark/>
          </w:tcPr>
          <w:p w14:paraId="62FFBC19"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07DFF94E"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66BE03B" w14:textId="77777777" w:rsidR="000D2123" w:rsidRPr="003F761D" w:rsidRDefault="000D2123" w:rsidP="000D2123">
            <w:pPr>
              <w:spacing w:after="120"/>
              <w:rPr>
                <w:sz w:val="14"/>
                <w:szCs w:val="14"/>
              </w:rPr>
            </w:pPr>
            <w:r w:rsidRPr="003F761D">
              <w:rPr>
                <w:sz w:val="14"/>
                <w:szCs w:val="14"/>
              </w:rPr>
              <w:t>X</w:t>
            </w:r>
          </w:p>
        </w:tc>
      </w:tr>
      <w:tr w:rsidR="000D2123" w:rsidRPr="003F761D" w14:paraId="230A7D39" w14:textId="77777777" w:rsidTr="00B63BBA">
        <w:trPr>
          <w:trHeight w:val="300"/>
        </w:trPr>
        <w:tc>
          <w:tcPr>
            <w:tcW w:w="4016" w:type="dxa"/>
            <w:noWrap/>
            <w:hideMark/>
          </w:tcPr>
          <w:p w14:paraId="27FE4B5D" w14:textId="77777777" w:rsidR="000D2123" w:rsidRPr="003F761D" w:rsidRDefault="000D2123" w:rsidP="000D2123">
            <w:pPr>
              <w:spacing w:after="120"/>
              <w:rPr>
                <w:sz w:val="14"/>
                <w:szCs w:val="14"/>
              </w:rPr>
            </w:pPr>
            <w:proofErr w:type="spellStart"/>
            <w:r w:rsidRPr="003F761D">
              <w:rPr>
                <w:sz w:val="14"/>
                <w:szCs w:val="14"/>
              </w:rPr>
              <w:t>Structure_Biomass_Foliage</w:t>
            </w:r>
            <w:proofErr w:type="spellEnd"/>
          </w:p>
        </w:tc>
        <w:tc>
          <w:tcPr>
            <w:tcW w:w="1754" w:type="dxa"/>
            <w:noWrap/>
            <w:hideMark/>
          </w:tcPr>
          <w:p w14:paraId="619DFBBC"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04CF4A0B" w14:textId="77777777" w:rsidR="000D2123" w:rsidRPr="003F761D" w:rsidRDefault="000D2123" w:rsidP="000D2123">
            <w:pPr>
              <w:spacing w:after="120"/>
              <w:rPr>
                <w:sz w:val="14"/>
                <w:szCs w:val="14"/>
              </w:rPr>
            </w:pPr>
            <w:r w:rsidRPr="003F761D">
              <w:rPr>
                <w:sz w:val="14"/>
                <w:szCs w:val="14"/>
              </w:rPr>
              <w:t>Numeric</w:t>
            </w:r>
          </w:p>
        </w:tc>
        <w:tc>
          <w:tcPr>
            <w:tcW w:w="655" w:type="dxa"/>
            <w:noWrap/>
            <w:hideMark/>
          </w:tcPr>
          <w:p w14:paraId="1F584D4F"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199A83DA"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57C105DB" w14:textId="77777777" w:rsidR="000D2123" w:rsidRPr="003F761D" w:rsidRDefault="000D2123" w:rsidP="000D2123">
            <w:pPr>
              <w:spacing w:after="120"/>
              <w:rPr>
                <w:sz w:val="14"/>
                <w:szCs w:val="14"/>
              </w:rPr>
            </w:pPr>
            <w:r w:rsidRPr="003F761D">
              <w:rPr>
                <w:sz w:val="14"/>
                <w:szCs w:val="14"/>
              </w:rPr>
              <w:t>X</w:t>
            </w:r>
          </w:p>
        </w:tc>
      </w:tr>
      <w:tr w:rsidR="000D2123" w:rsidRPr="003F761D" w14:paraId="38DC49EE" w14:textId="77777777" w:rsidTr="00B63BBA">
        <w:trPr>
          <w:trHeight w:val="300"/>
        </w:trPr>
        <w:tc>
          <w:tcPr>
            <w:tcW w:w="4016" w:type="dxa"/>
            <w:noWrap/>
            <w:hideMark/>
          </w:tcPr>
          <w:p w14:paraId="6472C54D" w14:textId="77777777" w:rsidR="000D2123" w:rsidRPr="003F761D" w:rsidRDefault="000D2123" w:rsidP="000D2123">
            <w:pPr>
              <w:spacing w:after="120"/>
              <w:rPr>
                <w:sz w:val="14"/>
                <w:szCs w:val="14"/>
              </w:rPr>
            </w:pPr>
            <w:proofErr w:type="spellStart"/>
            <w:r w:rsidRPr="003F761D">
              <w:rPr>
                <w:sz w:val="14"/>
                <w:szCs w:val="14"/>
              </w:rPr>
              <w:t>Structure_Biomass_StemBark</w:t>
            </w:r>
            <w:proofErr w:type="spellEnd"/>
          </w:p>
        </w:tc>
        <w:tc>
          <w:tcPr>
            <w:tcW w:w="1754" w:type="dxa"/>
            <w:noWrap/>
            <w:hideMark/>
          </w:tcPr>
          <w:p w14:paraId="220813C2"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2AEACBD3" w14:textId="77777777" w:rsidR="000D2123" w:rsidRPr="003F761D" w:rsidRDefault="000D2123" w:rsidP="000D2123">
            <w:pPr>
              <w:spacing w:after="120"/>
              <w:rPr>
                <w:sz w:val="14"/>
                <w:szCs w:val="14"/>
              </w:rPr>
            </w:pPr>
            <w:r w:rsidRPr="003F761D">
              <w:rPr>
                <w:sz w:val="14"/>
                <w:szCs w:val="14"/>
              </w:rPr>
              <w:t>Numeric</w:t>
            </w:r>
          </w:p>
        </w:tc>
        <w:tc>
          <w:tcPr>
            <w:tcW w:w="655" w:type="dxa"/>
            <w:noWrap/>
            <w:hideMark/>
          </w:tcPr>
          <w:p w14:paraId="0C9A2909"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1124E769"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FCE4FE8" w14:textId="77777777" w:rsidR="000D2123" w:rsidRPr="003F761D" w:rsidRDefault="000D2123" w:rsidP="000D2123">
            <w:pPr>
              <w:spacing w:after="120"/>
              <w:rPr>
                <w:sz w:val="14"/>
                <w:szCs w:val="14"/>
              </w:rPr>
            </w:pPr>
            <w:r w:rsidRPr="003F761D">
              <w:rPr>
                <w:sz w:val="14"/>
                <w:szCs w:val="14"/>
              </w:rPr>
              <w:t>X</w:t>
            </w:r>
          </w:p>
        </w:tc>
      </w:tr>
      <w:tr w:rsidR="000D2123" w:rsidRPr="003F761D" w14:paraId="684B64B3" w14:textId="77777777" w:rsidTr="00B63BBA">
        <w:trPr>
          <w:trHeight w:val="300"/>
        </w:trPr>
        <w:tc>
          <w:tcPr>
            <w:tcW w:w="4016" w:type="dxa"/>
            <w:noWrap/>
            <w:hideMark/>
          </w:tcPr>
          <w:p w14:paraId="760CF059" w14:textId="77777777" w:rsidR="000D2123" w:rsidRPr="003F761D" w:rsidRDefault="000D2123" w:rsidP="000D2123">
            <w:pPr>
              <w:spacing w:after="120"/>
              <w:rPr>
                <w:sz w:val="14"/>
                <w:szCs w:val="14"/>
              </w:rPr>
            </w:pPr>
            <w:proofErr w:type="spellStart"/>
            <w:r w:rsidRPr="003F761D">
              <w:rPr>
                <w:sz w:val="14"/>
                <w:szCs w:val="14"/>
              </w:rPr>
              <w:t>Structure_Biomass_StemWood</w:t>
            </w:r>
            <w:proofErr w:type="spellEnd"/>
          </w:p>
        </w:tc>
        <w:tc>
          <w:tcPr>
            <w:tcW w:w="1754" w:type="dxa"/>
            <w:noWrap/>
            <w:hideMark/>
          </w:tcPr>
          <w:p w14:paraId="696D6BB5"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25C9F5D1" w14:textId="77777777" w:rsidR="000D2123" w:rsidRPr="003F761D" w:rsidRDefault="000D2123" w:rsidP="000D2123">
            <w:pPr>
              <w:spacing w:after="120"/>
              <w:rPr>
                <w:sz w:val="14"/>
                <w:szCs w:val="14"/>
              </w:rPr>
            </w:pPr>
            <w:r w:rsidRPr="003F761D">
              <w:rPr>
                <w:sz w:val="14"/>
                <w:szCs w:val="14"/>
              </w:rPr>
              <w:t>Numeric</w:t>
            </w:r>
          </w:p>
        </w:tc>
        <w:tc>
          <w:tcPr>
            <w:tcW w:w="655" w:type="dxa"/>
            <w:noWrap/>
            <w:hideMark/>
          </w:tcPr>
          <w:p w14:paraId="4FE81E74"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16E52594"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6FDF65A5" w14:textId="77777777" w:rsidR="000D2123" w:rsidRPr="003F761D" w:rsidRDefault="000D2123" w:rsidP="000D2123">
            <w:pPr>
              <w:spacing w:after="120"/>
              <w:rPr>
                <w:sz w:val="14"/>
                <w:szCs w:val="14"/>
              </w:rPr>
            </w:pPr>
            <w:r w:rsidRPr="003F761D">
              <w:rPr>
                <w:sz w:val="14"/>
                <w:szCs w:val="14"/>
              </w:rPr>
              <w:t>X</w:t>
            </w:r>
          </w:p>
        </w:tc>
      </w:tr>
      <w:tr w:rsidR="000D2123" w:rsidRPr="003F761D" w14:paraId="71810B35" w14:textId="77777777" w:rsidTr="00B63BBA">
        <w:trPr>
          <w:trHeight w:val="300"/>
        </w:trPr>
        <w:tc>
          <w:tcPr>
            <w:tcW w:w="4016" w:type="dxa"/>
            <w:noWrap/>
            <w:hideMark/>
          </w:tcPr>
          <w:p w14:paraId="2F630750" w14:textId="77777777" w:rsidR="000D2123" w:rsidRPr="003F761D" w:rsidRDefault="000D2123" w:rsidP="000D2123">
            <w:pPr>
              <w:spacing w:after="120"/>
              <w:rPr>
                <w:sz w:val="14"/>
                <w:szCs w:val="14"/>
              </w:rPr>
            </w:pPr>
            <w:proofErr w:type="spellStart"/>
            <w:r w:rsidRPr="003F761D">
              <w:rPr>
                <w:sz w:val="14"/>
                <w:szCs w:val="14"/>
              </w:rPr>
              <w:t>Structure_Biomass_TotalDead</w:t>
            </w:r>
            <w:proofErr w:type="spellEnd"/>
          </w:p>
        </w:tc>
        <w:tc>
          <w:tcPr>
            <w:tcW w:w="1754" w:type="dxa"/>
            <w:noWrap/>
            <w:hideMark/>
          </w:tcPr>
          <w:p w14:paraId="051C4B34"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297DB3C7" w14:textId="77777777" w:rsidR="000D2123" w:rsidRPr="003F761D" w:rsidRDefault="000D2123" w:rsidP="000D2123">
            <w:pPr>
              <w:spacing w:after="120"/>
              <w:rPr>
                <w:sz w:val="14"/>
                <w:szCs w:val="14"/>
              </w:rPr>
            </w:pPr>
            <w:r w:rsidRPr="003F761D">
              <w:rPr>
                <w:sz w:val="14"/>
                <w:szCs w:val="14"/>
              </w:rPr>
              <w:t>Numeric</w:t>
            </w:r>
          </w:p>
        </w:tc>
        <w:tc>
          <w:tcPr>
            <w:tcW w:w="655" w:type="dxa"/>
            <w:noWrap/>
            <w:hideMark/>
          </w:tcPr>
          <w:p w14:paraId="5666A15F"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A49AFAD"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7E5447C" w14:textId="77777777" w:rsidR="000D2123" w:rsidRPr="003F761D" w:rsidRDefault="000D2123" w:rsidP="000D2123">
            <w:pPr>
              <w:spacing w:after="120"/>
              <w:rPr>
                <w:sz w:val="14"/>
                <w:szCs w:val="14"/>
              </w:rPr>
            </w:pPr>
            <w:r w:rsidRPr="003F761D">
              <w:rPr>
                <w:sz w:val="14"/>
                <w:szCs w:val="14"/>
              </w:rPr>
              <w:t>X</w:t>
            </w:r>
          </w:p>
        </w:tc>
      </w:tr>
      <w:tr w:rsidR="000D2123" w:rsidRPr="003F761D" w14:paraId="3FE00082" w14:textId="77777777" w:rsidTr="00B63BBA">
        <w:trPr>
          <w:trHeight w:val="300"/>
        </w:trPr>
        <w:tc>
          <w:tcPr>
            <w:tcW w:w="4016" w:type="dxa"/>
            <w:noWrap/>
            <w:hideMark/>
          </w:tcPr>
          <w:p w14:paraId="7E97D900" w14:textId="77777777" w:rsidR="000D2123" w:rsidRPr="003F761D" w:rsidRDefault="000D2123" w:rsidP="000D2123">
            <w:pPr>
              <w:spacing w:after="120"/>
              <w:rPr>
                <w:sz w:val="14"/>
                <w:szCs w:val="14"/>
              </w:rPr>
            </w:pPr>
            <w:proofErr w:type="spellStart"/>
            <w:r w:rsidRPr="003F761D">
              <w:rPr>
                <w:sz w:val="14"/>
                <w:szCs w:val="14"/>
              </w:rPr>
              <w:t>Structure_Biomass_TotalLiveAboveGround</w:t>
            </w:r>
            <w:proofErr w:type="spellEnd"/>
          </w:p>
        </w:tc>
        <w:tc>
          <w:tcPr>
            <w:tcW w:w="1754" w:type="dxa"/>
            <w:noWrap/>
            <w:hideMark/>
          </w:tcPr>
          <w:p w14:paraId="226CD2CF"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43E001C7" w14:textId="77777777" w:rsidR="000D2123" w:rsidRPr="003F761D" w:rsidRDefault="000D2123" w:rsidP="000D2123">
            <w:pPr>
              <w:spacing w:after="120"/>
              <w:rPr>
                <w:sz w:val="14"/>
                <w:szCs w:val="14"/>
              </w:rPr>
            </w:pPr>
            <w:r w:rsidRPr="003F761D">
              <w:rPr>
                <w:sz w:val="14"/>
                <w:szCs w:val="14"/>
              </w:rPr>
              <w:t>Numeric</w:t>
            </w:r>
          </w:p>
        </w:tc>
        <w:tc>
          <w:tcPr>
            <w:tcW w:w="655" w:type="dxa"/>
            <w:noWrap/>
            <w:hideMark/>
          </w:tcPr>
          <w:p w14:paraId="03B0FA13"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7766905"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54A7AE8B" w14:textId="77777777" w:rsidR="000D2123" w:rsidRPr="003F761D" w:rsidRDefault="000D2123" w:rsidP="000D2123">
            <w:pPr>
              <w:spacing w:after="120"/>
              <w:rPr>
                <w:sz w:val="14"/>
                <w:szCs w:val="14"/>
              </w:rPr>
            </w:pPr>
            <w:r w:rsidRPr="003F761D">
              <w:rPr>
                <w:sz w:val="14"/>
                <w:szCs w:val="14"/>
              </w:rPr>
              <w:t>X</w:t>
            </w:r>
          </w:p>
        </w:tc>
      </w:tr>
      <w:tr w:rsidR="000D2123" w:rsidRPr="003F761D" w14:paraId="5ECA6D8C" w14:textId="77777777" w:rsidTr="00B63BBA">
        <w:trPr>
          <w:trHeight w:val="300"/>
        </w:trPr>
        <w:tc>
          <w:tcPr>
            <w:tcW w:w="4016" w:type="dxa"/>
            <w:noWrap/>
            <w:hideMark/>
          </w:tcPr>
          <w:p w14:paraId="0F80584A" w14:textId="77777777" w:rsidR="000D2123" w:rsidRPr="003F761D" w:rsidRDefault="000D2123" w:rsidP="000D2123">
            <w:pPr>
              <w:spacing w:after="120"/>
              <w:rPr>
                <w:sz w:val="14"/>
                <w:szCs w:val="14"/>
              </w:rPr>
            </w:pPr>
            <w:proofErr w:type="spellStart"/>
            <w:r w:rsidRPr="003F761D">
              <w:rPr>
                <w:sz w:val="14"/>
                <w:szCs w:val="14"/>
              </w:rPr>
              <w:t>Structure_Stand_Age</w:t>
            </w:r>
            <w:proofErr w:type="spellEnd"/>
          </w:p>
        </w:tc>
        <w:tc>
          <w:tcPr>
            <w:tcW w:w="1754" w:type="dxa"/>
            <w:noWrap/>
            <w:hideMark/>
          </w:tcPr>
          <w:p w14:paraId="49C7D949"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12E7AD86" w14:textId="77777777" w:rsidR="000D2123" w:rsidRPr="003F761D" w:rsidRDefault="000D2123" w:rsidP="000D2123">
            <w:pPr>
              <w:spacing w:after="120"/>
              <w:rPr>
                <w:sz w:val="14"/>
                <w:szCs w:val="14"/>
              </w:rPr>
            </w:pPr>
            <w:r w:rsidRPr="003F761D">
              <w:rPr>
                <w:sz w:val="14"/>
                <w:szCs w:val="14"/>
              </w:rPr>
              <w:t>Numeric</w:t>
            </w:r>
          </w:p>
        </w:tc>
        <w:tc>
          <w:tcPr>
            <w:tcW w:w="655" w:type="dxa"/>
            <w:noWrap/>
            <w:hideMark/>
          </w:tcPr>
          <w:p w14:paraId="5CF8A5A6"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9F7C571"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15E6EB8" w14:textId="77777777" w:rsidR="000D2123" w:rsidRPr="003F761D" w:rsidRDefault="000D2123" w:rsidP="000D2123">
            <w:pPr>
              <w:spacing w:after="120"/>
              <w:rPr>
                <w:sz w:val="14"/>
                <w:szCs w:val="14"/>
              </w:rPr>
            </w:pPr>
            <w:r w:rsidRPr="003F761D">
              <w:rPr>
                <w:sz w:val="14"/>
                <w:szCs w:val="14"/>
              </w:rPr>
              <w:t>X</w:t>
            </w:r>
          </w:p>
        </w:tc>
      </w:tr>
      <w:tr w:rsidR="000D2123" w:rsidRPr="003F761D" w14:paraId="775F389C" w14:textId="77777777" w:rsidTr="00B63BBA">
        <w:trPr>
          <w:trHeight w:val="300"/>
        </w:trPr>
        <w:tc>
          <w:tcPr>
            <w:tcW w:w="4016" w:type="dxa"/>
            <w:noWrap/>
            <w:hideMark/>
          </w:tcPr>
          <w:p w14:paraId="16D9727F" w14:textId="77777777" w:rsidR="000D2123" w:rsidRPr="003F761D" w:rsidRDefault="000D2123" w:rsidP="000D2123">
            <w:pPr>
              <w:spacing w:after="120"/>
              <w:rPr>
                <w:sz w:val="14"/>
                <w:szCs w:val="14"/>
              </w:rPr>
            </w:pPr>
            <w:proofErr w:type="spellStart"/>
            <w:r w:rsidRPr="003F761D">
              <w:rPr>
                <w:sz w:val="14"/>
                <w:szCs w:val="14"/>
              </w:rPr>
              <w:t>Structure_Stand_CrownClosure</w:t>
            </w:r>
            <w:proofErr w:type="spellEnd"/>
          </w:p>
        </w:tc>
        <w:tc>
          <w:tcPr>
            <w:tcW w:w="1754" w:type="dxa"/>
            <w:noWrap/>
            <w:hideMark/>
          </w:tcPr>
          <w:p w14:paraId="2F0A356C"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35B04E6C" w14:textId="77777777" w:rsidR="000D2123" w:rsidRPr="003F761D" w:rsidRDefault="000D2123" w:rsidP="000D2123">
            <w:pPr>
              <w:spacing w:after="120"/>
              <w:rPr>
                <w:sz w:val="14"/>
                <w:szCs w:val="14"/>
              </w:rPr>
            </w:pPr>
            <w:r w:rsidRPr="003F761D">
              <w:rPr>
                <w:sz w:val="14"/>
                <w:szCs w:val="14"/>
              </w:rPr>
              <w:t>Numeric</w:t>
            </w:r>
          </w:p>
        </w:tc>
        <w:tc>
          <w:tcPr>
            <w:tcW w:w="655" w:type="dxa"/>
            <w:noWrap/>
            <w:hideMark/>
          </w:tcPr>
          <w:p w14:paraId="47BD4513"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30FBA73"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D70B1BB" w14:textId="77777777" w:rsidR="000D2123" w:rsidRPr="003F761D" w:rsidRDefault="000D2123" w:rsidP="000D2123">
            <w:pPr>
              <w:spacing w:after="120"/>
              <w:rPr>
                <w:sz w:val="14"/>
                <w:szCs w:val="14"/>
              </w:rPr>
            </w:pPr>
            <w:r w:rsidRPr="003F761D">
              <w:rPr>
                <w:sz w:val="14"/>
                <w:szCs w:val="14"/>
              </w:rPr>
              <w:t>X</w:t>
            </w:r>
          </w:p>
        </w:tc>
      </w:tr>
      <w:tr w:rsidR="000D2123" w:rsidRPr="003F761D" w14:paraId="703CC480" w14:textId="77777777" w:rsidTr="00B63BBA">
        <w:trPr>
          <w:trHeight w:val="300"/>
        </w:trPr>
        <w:tc>
          <w:tcPr>
            <w:tcW w:w="4016" w:type="dxa"/>
            <w:noWrap/>
            <w:hideMark/>
          </w:tcPr>
          <w:p w14:paraId="1B0BA52C" w14:textId="77777777" w:rsidR="000D2123" w:rsidRPr="003F761D" w:rsidRDefault="000D2123" w:rsidP="000D2123">
            <w:pPr>
              <w:spacing w:after="120"/>
              <w:rPr>
                <w:sz w:val="14"/>
                <w:szCs w:val="14"/>
              </w:rPr>
            </w:pPr>
            <w:proofErr w:type="spellStart"/>
            <w:r w:rsidRPr="003F761D">
              <w:rPr>
                <w:sz w:val="14"/>
                <w:szCs w:val="14"/>
              </w:rPr>
              <w:t>Structure_Stand_Height</w:t>
            </w:r>
            <w:proofErr w:type="spellEnd"/>
          </w:p>
        </w:tc>
        <w:tc>
          <w:tcPr>
            <w:tcW w:w="1754" w:type="dxa"/>
            <w:noWrap/>
            <w:hideMark/>
          </w:tcPr>
          <w:p w14:paraId="28CC3D10"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3E4F4B81" w14:textId="77777777" w:rsidR="000D2123" w:rsidRPr="003F761D" w:rsidRDefault="000D2123" w:rsidP="000D2123">
            <w:pPr>
              <w:spacing w:after="120"/>
              <w:rPr>
                <w:sz w:val="14"/>
                <w:szCs w:val="14"/>
              </w:rPr>
            </w:pPr>
            <w:r w:rsidRPr="003F761D">
              <w:rPr>
                <w:sz w:val="14"/>
                <w:szCs w:val="14"/>
              </w:rPr>
              <w:t>Numeric</w:t>
            </w:r>
          </w:p>
        </w:tc>
        <w:tc>
          <w:tcPr>
            <w:tcW w:w="655" w:type="dxa"/>
            <w:noWrap/>
            <w:hideMark/>
          </w:tcPr>
          <w:p w14:paraId="031072A7"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290B1B87"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2A2BDFFD" w14:textId="77777777" w:rsidR="000D2123" w:rsidRPr="003F761D" w:rsidRDefault="000D2123" w:rsidP="000D2123">
            <w:pPr>
              <w:spacing w:after="120"/>
              <w:rPr>
                <w:sz w:val="14"/>
                <w:szCs w:val="14"/>
              </w:rPr>
            </w:pPr>
            <w:r w:rsidRPr="003F761D">
              <w:rPr>
                <w:sz w:val="14"/>
                <w:szCs w:val="14"/>
              </w:rPr>
              <w:t>X</w:t>
            </w:r>
          </w:p>
        </w:tc>
      </w:tr>
      <w:tr w:rsidR="000D2123" w:rsidRPr="003F761D" w14:paraId="194A81C3" w14:textId="77777777" w:rsidTr="00B63BBA">
        <w:trPr>
          <w:trHeight w:val="300"/>
        </w:trPr>
        <w:tc>
          <w:tcPr>
            <w:tcW w:w="4016" w:type="dxa"/>
            <w:noWrap/>
            <w:hideMark/>
          </w:tcPr>
          <w:p w14:paraId="664B494D" w14:textId="77777777" w:rsidR="000D2123" w:rsidRPr="003F761D" w:rsidRDefault="000D2123" w:rsidP="000D2123">
            <w:pPr>
              <w:spacing w:after="120"/>
              <w:rPr>
                <w:sz w:val="14"/>
                <w:szCs w:val="14"/>
              </w:rPr>
            </w:pPr>
            <w:proofErr w:type="spellStart"/>
            <w:r w:rsidRPr="003F761D">
              <w:rPr>
                <w:sz w:val="14"/>
                <w:szCs w:val="14"/>
              </w:rPr>
              <w:t>LandCover_NonVeg</w:t>
            </w:r>
            <w:proofErr w:type="spellEnd"/>
          </w:p>
        </w:tc>
        <w:tc>
          <w:tcPr>
            <w:tcW w:w="1754" w:type="dxa"/>
            <w:noWrap/>
            <w:hideMark/>
          </w:tcPr>
          <w:p w14:paraId="7147F0E7"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6FF1B744"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27109488"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421EDD61"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351FA004" w14:textId="77777777" w:rsidR="000D2123" w:rsidRPr="003F761D" w:rsidRDefault="000D2123" w:rsidP="000D2123">
            <w:pPr>
              <w:spacing w:after="120"/>
              <w:rPr>
                <w:sz w:val="14"/>
                <w:szCs w:val="14"/>
              </w:rPr>
            </w:pPr>
            <w:r w:rsidRPr="003F761D">
              <w:rPr>
                <w:sz w:val="14"/>
                <w:szCs w:val="14"/>
              </w:rPr>
              <w:t>X</w:t>
            </w:r>
          </w:p>
        </w:tc>
      </w:tr>
      <w:tr w:rsidR="000D2123" w:rsidRPr="003F761D" w14:paraId="6AF4C171" w14:textId="77777777" w:rsidTr="00B63BBA">
        <w:trPr>
          <w:trHeight w:val="300"/>
        </w:trPr>
        <w:tc>
          <w:tcPr>
            <w:tcW w:w="4016" w:type="dxa"/>
            <w:noWrap/>
            <w:hideMark/>
          </w:tcPr>
          <w:p w14:paraId="5A60D42E" w14:textId="77777777" w:rsidR="000D2123" w:rsidRPr="003F761D" w:rsidRDefault="000D2123" w:rsidP="000D2123">
            <w:pPr>
              <w:spacing w:after="120"/>
              <w:rPr>
                <w:sz w:val="14"/>
                <w:szCs w:val="14"/>
              </w:rPr>
            </w:pPr>
            <w:proofErr w:type="spellStart"/>
            <w:r w:rsidRPr="003F761D">
              <w:rPr>
                <w:sz w:val="14"/>
                <w:szCs w:val="14"/>
              </w:rPr>
              <w:t>LandCover_Veg</w:t>
            </w:r>
            <w:proofErr w:type="spellEnd"/>
          </w:p>
        </w:tc>
        <w:tc>
          <w:tcPr>
            <w:tcW w:w="1754" w:type="dxa"/>
            <w:noWrap/>
            <w:hideMark/>
          </w:tcPr>
          <w:p w14:paraId="4FB8C758"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7EC4649D"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4F54DF95"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06123D69"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04CA964D" w14:textId="77777777" w:rsidR="000D2123" w:rsidRPr="003F761D" w:rsidRDefault="000D2123" w:rsidP="000D2123">
            <w:pPr>
              <w:spacing w:after="120"/>
              <w:rPr>
                <w:sz w:val="14"/>
                <w:szCs w:val="14"/>
              </w:rPr>
            </w:pPr>
            <w:r w:rsidRPr="003F761D">
              <w:rPr>
                <w:sz w:val="14"/>
                <w:szCs w:val="14"/>
              </w:rPr>
              <w:t>X</w:t>
            </w:r>
          </w:p>
        </w:tc>
      </w:tr>
      <w:tr w:rsidR="000D2123" w:rsidRPr="003F761D" w14:paraId="500E9A80" w14:textId="77777777" w:rsidTr="00B63BBA">
        <w:trPr>
          <w:trHeight w:val="300"/>
        </w:trPr>
        <w:tc>
          <w:tcPr>
            <w:tcW w:w="4016" w:type="dxa"/>
            <w:noWrap/>
            <w:hideMark/>
          </w:tcPr>
          <w:p w14:paraId="4AADF21A" w14:textId="77777777" w:rsidR="000D2123" w:rsidRPr="003F761D" w:rsidRDefault="000D2123" w:rsidP="000D2123">
            <w:pPr>
              <w:spacing w:after="120"/>
              <w:rPr>
                <w:sz w:val="14"/>
                <w:szCs w:val="14"/>
              </w:rPr>
            </w:pPr>
            <w:proofErr w:type="spellStart"/>
            <w:r w:rsidRPr="003F761D">
              <w:rPr>
                <w:sz w:val="14"/>
                <w:szCs w:val="14"/>
              </w:rPr>
              <w:t>LandCover_Veg_Treed</w:t>
            </w:r>
            <w:proofErr w:type="spellEnd"/>
          </w:p>
        </w:tc>
        <w:tc>
          <w:tcPr>
            <w:tcW w:w="1754" w:type="dxa"/>
            <w:noWrap/>
            <w:hideMark/>
          </w:tcPr>
          <w:p w14:paraId="0E2DB893"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0B0E8CD0"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483CBDE3"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5D4D7B64"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00838193" w14:textId="77777777" w:rsidR="000D2123" w:rsidRPr="003F761D" w:rsidRDefault="000D2123" w:rsidP="000D2123">
            <w:pPr>
              <w:spacing w:after="120"/>
              <w:rPr>
                <w:sz w:val="14"/>
                <w:szCs w:val="14"/>
              </w:rPr>
            </w:pPr>
            <w:r w:rsidRPr="003F761D">
              <w:rPr>
                <w:sz w:val="14"/>
                <w:szCs w:val="14"/>
              </w:rPr>
              <w:t>X</w:t>
            </w:r>
          </w:p>
        </w:tc>
      </w:tr>
      <w:tr w:rsidR="000D2123" w:rsidRPr="003F761D" w14:paraId="5C0A1CE5" w14:textId="77777777" w:rsidTr="00B63BBA">
        <w:trPr>
          <w:trHeight w:val="300"/>
        </w:trPr>
        <w:tc>
          <w:tcPr>
            <w:tcW w:w="4016" w:type="dxa"/>
            <w:noWrap/>
            <w:hideMark/>
          </w:tcPr>
          <w:p w14:paraId="5B49FFE2" w14:textId="77777777" w:rsidR="000D2123" w:rsidRPr="003F761D" w:rsidRDefault="000D2123" w:rsidP="000D2123">
            <w:pPr>
              <w:spacing w:after="120"/>
              <w:rPr>
                <w:sz w:val="14"/>
                <w:szCs w:val="14"/>
              </w:rPr>
            </w:pPr>
            <w:proofErr w:type="spellStart"/>
            <w:r w:rsidRPr="003F761D">
              <w:rPr>
                <w:sz w:val="14"/>
                <w:szCs w:val="14"/>
              </w:rPr>
              <w:t>LandCover_VegNonTreed</w:t>
            </w:r>
            <w:proofErr w:type="spellEnd"/>
          </w:p>
        </w:tc>
        <w:tc>
          <w:tcPr>
            <w:tcW w:w="1754" w:type="dxa"/>
            <w:noWrap/>
            <w:hideMark/>
          </w:tcPr>
          <w:p w14:paraId="40EA6F2C" w14:textId="77777777" w:rsidR="000D2123" w:rsidRPr="003F761D" w:rsidRDefault="000D2123" w:rsidP="000D2123">
            <w:pPr>
              <w:spacing w:after="120"/>
              <w:rPr>
                <w:sz w:val="14"/>
                <w:szCs w:val="14"/>
              </w:rPr>
            </w:pPr>
            <w:r w:rsidRPr="003F761D">
              <w:rPr>
                <w:sz w:val="14"/>
                <w:szCs w:val="14"/>
              </w:rPr>
              <w:t>Beaudoin</w:t>
            </w:r>
          </w:p>
        </w:tc>
        <w:tc>
          <w:tcPr>
            <w:tcW w:w="905" w:type="dxa"/>
            <w:noWrap/>
            <w:hideMark/>
          </w:tcPr>
          <w:p w14:paraId="7CB7BE4D" w14:textId="77777777" w:rsidR="000D2123" w:rsidRPr="003F761D" w:rsidRDefault="000D2123" w:rsidP="000D2123">
            <w:pPr>
              <w:spacing w:after="120"/>
              <w:rPr>
                <w:sz w:val="14"/>
                <w:szCs w:val="14"/>
              </w:rPr>
            </w:pPr>
            <w:r w:rsidRPr="003F761D">
              <w:rPr>
                <w:sz w:val="14"/>
                <w:szCs w:val="14"/>
              </w:rPr>
              <w:t>%</w:t>
            </w:r>
          </w:p>
        </w:tc>
        <w:tc>
          <w:tcPr>
            <w:tcW w:w="655" w:type="dxa"/>
            <w:noWrap/>
            <w:hideMark/>
          </w:tcPr>
          <w:p w14:paraId="300C8F94"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6CECE120" w14:textId="77777777" w:rsidR="000D2123" w:rsidRPr="003F761D" w:rsidRDefault="000D2123" w:rsidP="000D2123">
            <w:pPr>
              <w:spacing w:after="120"/>
              <w:rPr>
                <w:sz w:val="14"/>
                <w:szCs w:val="14"/>
              </w:rPr>
            </w:pPr>
            <w:r w:rsidRPr="003F761D">
              <w:rPr>
                <w:sz w:val="14"/>
                <w:szCs w:val="14"/>
              </w:rPr>
              <w:t>X</w:t>
            </w:r>
          </w:p>
        </w:tc>
        <w:tc>
          <w:tcPr>
            <w:tcW w:w="655" w:type="dxa"/>
            <w:noWrap/>
            <w:hideMark/>
          </w:tcPr>
          <w:p w14:paraId="568589F3" w14:textId="77777777" w:rsidR="000D2123" w:rsidRPr="003F761D" w:rsidRDefault="000D2123" w:rsidP="000D2123">
            <w:pPr>
              <w:spacing w:after="120"/>
              <w:rPr>
                <w:sz w:val="14"/>
                <w:szCs w:val="14"/>
              </w:rPr>
            </w:pPr>
            <w:r w:rsidRPr="003F761D">
              <w:rPr>
                <w:sz w:val="14"/>
                <w:szCs w:val="14"/>
              </w:rPr>
              <w:t>X</w:t>
            </w:r>
          </w:p>
        </w:tc>
      </w:tr>
    </w:tbl>
    <w:p w14:paraId="1FDD887E" w14:textId="77777777" w:rsidR="000D2123" w:rsidRPr="00054CD4" w:rsidRDefault="000D2123" w:rsidP="000D2123">
      <w:pPr>
        <w:spacing w:after="120"/>
        <w:rPr>
          <w:sz w:val="20"/>
          <w:szCs w:val="20"/>
        </w:rPr>
      </w:pPr>
    </w:p>
    <w:p w14:paraId="3C449529" w14:textId="77777777" w:rsidR="000D2123" w:rsidRPr="000D2123" w:rsidRDefault="000D2123" w:rsidP="000D2123">
      <w:pPr>
        <w:rPr>
          <w:rFonts w:asciiTheme="minorHAnsi" w:hAnsiTheme="minorHAnsi" w:cstheme="minorHAnsi"/>
          <w:b/>
          <w:bCs/>
          <w:sz w:val="22"/>
          <w:szCs w:val="22"/>
        </w:rPr>
      </w:pPr>
    </w:p>
    <w:p w14:paraId="1FB5AA97" w14:textId="6D361BC9" w:rsidR="00883D57" w:rsidRDefault="00F33D85" w:rsidP="00FA5F28">
      <w:pPr>
        <w:pStyle w:val="Heading3"/>
        <w:rPr>
          <w:rFonts w:asciiTheme="minorHAnsi" w:hAnsiTheme="minorHAnsi" w:cstheme="minorHAnsi"/>
          <w:b w:val="0"/>
          <w:bCs w:val="0"/>
          <w:sz w:val="22"/>
          <w:szCs w:val="22"/>
        </w:rPr>
      </w:pPr>
      <w:r>
        <w:rPr>
          <w:rFonts w:asciiTheme="minorHAnsi" w:hAnsiTheme="minorHAnsi" w:cstheme="minorHAnsi"/>
          <w:i/>
          <w:iCs/>
          <w:sz w:val="22"/>
          <w:szCs w:val="22"/>
        </w:rPr>
        <w:t>Lidar</w:t>
      </w:r>
      <w:r w:rsidRPr="000D2123">
        <w:rPr>
          <w:rFonts w:asciiTheme="minorHAnsi" w:hAnsiTheme="minorHAnsi" w:cstheme="minorHAnsi"/>
          <w:i/>
          <w:iCs/>
          <w:sz w:val="22"/>
          <w:szCs w:val="22"/>
        </w:rPr>
        <w:t xml:space="preserve"> </w:t>
      </w:r>
      <w:r w:rsidR="00147F34" w:rsidRPr="000D2123">
        <w:rPr>
          <w:rFonts w:asciiTheme="minorHAnsi" w:hAnsiTheme="minorHAnsi" w:cstheme="minorHAnsi"/>
          <w:i/>
          <w:iCs/>
          <w:sz w:val="22"/>
          <w:szCs w:val="22"/>
        </w:rPr>
        <w:t>data</w:t>
      </w:r>
      <w:r w:rsidR="00147F34" w:rsidRPr="00FA5F28">
        <w:rPr>
          <w:rFonts w:asciiTheme="minorHAnsi" w:hAnsiTheme="minorHAnsi" w:cstheme="minorHAnsi"/>
          <w:b w:val="0"/>
          <w:bCs w:val="0"/>
          <w:sz w:val="22"/>
          <w:szCs w:val="22"/>
        </w:rPr>
        <w:t xml:space="preserve">: </w:t>
      </w:r>
      <w:r w:rsidR="000A0998">
        <w:rPr>
          <w:rFonts w:asciiTheme="minorHAnsi" w:hAnsiTheme="minorHAnsi" w:cstheme="minorHAnsi"/>
          <w:b w:val="0"/>
          <w:bCs w:val="0"/>
          <w:sz w:val="22"/>
          <w:szCs w:val="22"/>
        </w:rPr>
        <w:t>D</w:t>
      </w:r>
      <w:r w:rsidR="00147F34" w:rsidRPr="00FA5F28">
        <w:rPr>
          <w:rFonts w:asciiTheme="minorHAnsi" w:hAnsiTheme="minorHAnsi" w:cstheme="minorHAnsi"/>
          <w:b w:val="0"/>
          <w:bCs w:val="0"/>
          <w:sz w:val="22"/>
          <w:szCs w:val="22"/>
        </w:rPr>
        <w:t>ata consist</w:t>
      </w:r>
      <w:r>
        <w:rPr>
          <w:rFonts w:asciiTheme="minorHAnsi" w:hAnsiTheme="minorHAnsi" w:cstheme="minorHAnsi"/>
          <w:b w:val="0"/>
          <w:bCs w:val="0"/>
          <w:sz w:val="22"/>
          <w:szCs w:val="22"/>
        </w:rPr>
        <w:t>ed</w:t>
      </w:r>
      <w:r w:rsidR="00147F34" w:rsidRPr="00FA5F28">
        <w:rPr>
          <w:rFonts w:asciiTheme="minorHAnsi" w:hAnsiTheme="minorHAnsi" w:cstheme="minorHAnsi"/>
          <w:b w:val="0"/>
          <w:bCs w:val="0"/>
          <w:sz w:val="22"/>
          <w:szCs w:val="22"/>
        </w:rPr>
        <w:t xml:space="preserve"> of </w:t>
      </w:r>
      <w:r w:rsidR="00AA6E73">
        <w:rPr>
          <w:rFonts w:asciiTheme="minorHAnsi" w:hAnsiTheme="minorHAnsi" w:cstheme="minorHAnsi"/>
          <w:b w:val="0"/>
          <w:bCs w:val="0"/>
          <w:sz w:val="22"/>
          <w:szCs w:val="22"/>
        </w:rPr>
        <w:t xml:space="preserve">mean </w:t>
      </w:r>
      <w:r w:rsidR="000A0998">
        <w:rPr>
          <w:rFonts w:asciiTheme="minorHAnsi" w:hAnsiTheme="minorHAnsi" w:cstheme="minorHAnsi"/>
          <w:b w:val="0"/>
          <w:bCs w:val="0"/>
          <w:sz w:val="22"/>
          <w:szCs w:val="22"/>
        </w:rPr>
        <w:t>maximum height</w:t>
      </w:r>
      <w:r w:rsidR="00AA6E73">
        <w:rPr>
          <w:rFonts w:asciiTheme="minorHAnsi" w:hAnsiTheme="minorHAnsi" w:cstheme="minorHAnsi"/>
          <w:b w:val="0"/>
          <w:bCs w:val="0"/>
          <w:sz w:val="22"/>
          <w:szCs w:val="22"/>
        </w:rPr>
        <w:t xml:space="preserve"> of hits</w:t>
      </w:r>
      <w:r w:rsidR="000A0998">
        <w:rPr>
          <w:rFonts w:asciiTheme="minorHAnsi" w:hAnsiTheme="minorHAnsi" w:cstheme="minorHAnsi"/>
          <w:b w:val="0"/>
          <w:bCs w:val="0"/>
          <w:sz w:val="22"/>
          <w:szCs w:val="22"/>
        </w:rPr>
        <w:t xml:space="preserve">, </w:t>
      </w:r>
      <w:r w:rsidR="00CA1B9E">
        <w:rPr>
          <w:rFonts w:asciiTheme="minorHAnsi" w:hAnsiTheme="minorHAnsi" w:cstheme="minorHAnsi"/>
          <w:b w:val="0"/>
          <w:bCs w:val="0"/>
          <w:sz w:val="22"/>
          <w:szCs w:val="22"/>
        </w:rPr>
        <w:t xml:space="preserve">standard deviation in </w:t>
      </w:r>
      <w:r w:rsidR="00883D57">
        <w:rPr>
          <w:rFonts w:asciiTheme="minorHAnsi" w:hAnsiTheme="minorHAnsi" w:cstheme="minorHAnsi"/>
          <w:b w:val="0"/>
          <w:bCs w:val="0"/>
          <w:sz w:val="22"/>
          <w:szCs w:val="22"/>
        </w:rPr>
        <w:t>percent</w:t>
      </w:r>
      <w:r w:rsidR="000A0998">
        <w:rPr>
          <w:rFonts w:asciiTheme="minorHAnsi" w:hAnsiTheme="minorHAnsi" w:cstheme="minorHAnsi"/>
          <w:b w:val="0"/>
          <w:bCs w:val="0"/>
          <w:sz w:val="22"/>
          <w:szCs w:val="22"/>
        </w:rPr>
        <w:t xml:space="preserve"> </w:t>
      </w:r>
      <w:r w:rsidR="00CA1B9E">
        <w:rPr>
          <w:rFonts w:asciiTheme="minorHAnsi" w:hAnsiTheme="minorHAnsi" w:cstheme="minorHAnsi"/>
          <w:b w:val="0"/>
          <w:bCs w:val="0"/>
          <w:sz w:val="22"/>
          <w:szCs w:val="22"/>
        </w:rPr>
        <w:t xml:space="preserve">canopy </w:t>
      </w:r>
      <w:r w:rsidR="000A0998">
        <w:rPr>
          <w:rFonts w:asciiTheme="minorHAnsi" w:hAnsiTheme="minorHAnsi" w:cstheme="minorHAnsi"/>
          <w:b w:val="0"/>
          <w:bCs w:val="0"/>
          <w:sz w:val="22"/>
          <w:szCs w:val="22"/>
        </w:rPr>
        <w:t>cover</w:t>
      </w:r>
      <w:r w:rsidR="00CA1B9E">
        <w:rPr>
          <w:rFonts w:asciiTheme="minorHAnsi" w:hAnsiTheme="minorHAnsi" w:cstheme="minorHAnsi"/>
          <w:b w:val="0"/>
          <w:bCs w:val="0"/>
          <w:sz w:val="22"/>
          <w:szCs w:val="22"/>
        </w:rPr>
        <w:t>, and the density</w:t>
      </w:r>
      <w:r w:rsidR="000A0998">
        <w:rPr>
          <w:rFonts w:asciiTheme="minorHAnsi" w:hAnsiTheme="minorHAnsi" w:cstheme="minorHAnsi"/>
          <w:b w:val="0"/>
          <w:bCs w:val="0"/>
          <w:sz w:val="22"/>
          <w:szCs w:val="22"/>
        </w:rPr>
        <w:t xml:space="preserve"> of point returns </w:t>
      </w:r>
      <w:r w:rsidR="00147F34" w:rsidRPr="00FA5F28">
        <w:rPr>
          <w:rFonts w:asciiTheme="minorHAnsi" w:hAnsiTheme="minorHAnsi" w:cstheme="minorHAnsi"/>
          <w:b w:val="0"/>
          <w:bCs w:val="0"/>
          <w:sz w:val="22"/>
          <w:szCs w:val="22"/>
        </w:rPr>
        <w:t xml:space="preserve">within </w:t>
      </w:r>
      <w:r w:rsidR="00AA6E73">
        <w:rPr>
          <w:rFonts w:asciiTheme="minorHAnsi" w:hAnsiTheme="minorHAnsi" w:cstheme="minorHAnsi"/>
          <w:b w:val="0"/>
          <w:bCs w:val="0"/>
          <w:sz w:val="22"/>
          <w:szCs w:val="22"/>
        </w:rPr>
        <w:t xml:space="preserve">0.5-m and </w:t>
      </w:r>
      <w:r w:rsidR="000A0998">
        <w:rPr>
          <w:rFonts w:asciiTheme="minorHAnsi" w:hAnsiTheme="minorHAnsi" w:cstheme="minorHAnsi"/>
          <w:b w:val="0"/>
          <w:bCs w:val="0"/>
          <w:sz w:val="22"/>
          <w:szCs w:val="22"/>
        </w:rPr>
        <w:t>1-m height</w:t>
      </w:r>
      <w:r w:rsidR="00147F34" w:rsidRPr="00FA5F28">
        <w:rPr>
          <w:rFonts w:asciiTheme="minorHAnsi" w:hAnsiTheme="minorHAnsi" w:cstheme="minorHAnsi"/>
          <w:b w:val="0"/>
          <w:bCs w:val="0"/>
          <w:sz w:val="22"/>
          <w:szCs w:val="22"/>
        </w:rPr>
        <w:t xml:space="preserve"> intervals </w:t>
      </w:r>
      <w:r w:rsidR="0062174C">
        <w:rPr>
          <w:rFonts w:asciiTheme="minorHAnsi" w:hAnsiTheme="minorHAnsi" w:cstheme="minorHAnsi"/>
          <w:b w:val="0"/>
          <w:bCs w:val="0"/>
          <w:sz w:val="22"/>
          <w:szCs w:val="22"/>
        </w:rPr>
        <w:t xml:space="preserve">off the ground that were </w:t>
      </w:r>
      <w:r w:rsidR="00147F34" w:rsidRPr="00FA5F28">
        <w:rPr>
          <w:rFonts w:asciiTheme="minorHAnsi" w:hAnsiTheme="minorHAnsi" w:cstheme="minorHAnsi"/>
          <w:b w:val="0"/>
          <w:bCs w:val="0"/>
          <w:sz w:val="22"/>
          <w:szCs w:val="22"/>
        </w:rPr>
        <w:t>collected when scanning the Kirby Grid</w:t>
      </w:r>
      <w:r w:rsidR="00B71840">
        <w:rPr>
          <w:rFonts w:asciiTheme="minorHAnsi" w:hAnsiTheme="minorHAnsi" w:cstheme="minorHAnsi"/>
          <w:b w:val="0"/>
          <w:bCs w:val="0"/>
          <w:sz w:val="22"/>
          <w:szCs w:val="22"/>
        </w:rPr>
        <w:t xml:space="preserve"> (</w:t>
      </w:r>
      <w:proofErr w:type="spellStart"/>
      <w:r w:rsidR="00B71840">
        <w:rPr>
          <w:rFonts w:asciiTheme="minorHAnsi" w:hAnsiTheme="minorHAnsi" w:cstheme="minorHAnsi"/>
          <w:b w:val="0"/>
          <w:bCs w:val="0"/>
          <w:sz w:val="22"/>
          <w:szCs w:val="22"/>
        </w:rPr>
        <w:t>Lesak</w:t>
      </w:r>
      <w:proofErr w:type="spellEnd"/>
      <w:r w:rsidR="00B71840">
        <w:rPr>
          <w:rFonts w:asciiTheme="minorHAnsi" w:hAnsiTheme="minorHAnsi" w:cstheme="minorHAnsi"/>
          <w:b w:val="0"/>
          <w:bCs w:val="0"/>
          <w:sz w:val="22"/>
          <w:szCs w:val="22"/>
        </w:rPr>
        <w:t xml:space="preserve"> et al. 2011)</w:t>
      </w:r>
      <w:r w:rsidR="00147F34" w:rsidRPr="00FA5F28">
        <w:rPr>
          <w:rFonts w:asciiTheme="minorHAnsi" w:hAnsiTheme="minorHAnsi" w:cstheme="minorHAnsi"/>
          <w:b w:val="0"/>
          <w:bCs w:val="0"/>
          <w:sz w:val="22"/>
          <w:szCs w:val="22"/>
        </w:rPr>
        <w:t xml:space="preserve">. </w:t>
      </w:r>
      <w:r w:rsidR="00F41BDE">
        <w:rPr>
          <w:rFonts w:asciiTheme="minorHAnsi" w:hAnsiTheme="minorHAnsi" w:cstheme="minorHAnsi"/>
          <w:b w:val="0"/>
          <w:bCs w:val="0"/>
          <w:sz w:val="22"/>
          <w:szCs w:val="22"/>
        </w:rPr>
        <w:t xml:space="preserve">The density of point returns within lower height intervals </w:t>
      </w:r>
      <w:r w:rsidR="00AA6E73">
        <w:rPr>
          <w:rFonts w:asciiTheme="minorHAnsi" w:hAnsiTheme="minorHAnsi" w:cstheme="minorHAnsi"/>
          <w:b w:val="0"/>
          <w:bCs w:val="0"/>
          <w:sz w:val="22"/>
          <w:szCs w:val="22"/>
        </w:rPr>
        <w:t xml:space="preserve">(e.g. 0.5-1, 1-1.5, 1.5-2 m) </w:t>
      </w:r>
      <w:r w:rsidR="00F41BDE">
        <w:rPr>
          <w:rFonts w:asciiTheme="minorHAnsi" w:hAnsiTheme="minorHAnsi" w:cstheme="minorHAnsi"/>
          <w:b w:val="0"/>
          <w:bCs w:val="0"/>
          <w:sz w:val="22"/>
          <w:szCs w:val="22"/>
        </w:rPr>
        <w:t>can be used to indicate shrubby understory (</w:t>
      </w:r>
      <w:proofErr w:type="spellStart"/>
      <w:r w:rsidR="00F41BDE">
        <w:rPr>
          <w:rFonts w:asciiTheme="minorHAnsi" w:hAnsiTheme="minorHAnsi" w:cstheme="minorHAnsi"/>
          <w:b w:val="0"/>
          <w:bCs w:val="0"/>
          <w:sz w:val="22"/>
          <w:szCs w:val="22"/>
        </w:rPr>
        <w:t>Wilse</w:t>
      </w:r>
      <w:r w:rsidR="00B71840">
        <w:rPr>
          <w:rFonts w:asciiTheme="minorHAnsi" w:hAnsiTheme="minorHAnsi" w:cstheme="minorHAnsi"/>
          <w:b w:val="0"/>
          <w:bCs w:val="0"/>
          <w:sz w:val="22"/>
          <w:szCs w:val="22"/>
        </w:rPr>
        <w:t>y</w:t>
      </w:r>
      <w:proofErr w:type="spellEnd"/>
      <w:r w:rsidR="00B71840">
        <w:rPr>
          <w:rFonts w:asciiTheme="minorHAnsi" w:hAnsiTheme="minorHAnsi" w:cstheme="minorHAnsi"/>
          <w:b w:val="0"/>
          <w:bCs w:val="0"/>
          <w:sz w:val="22"/>
          <w:szCs w:val="22"/>
        </w:rPr>
        <w:t xml:space="preserve"> et al. 2012), while point return density in greater height intervals </w:t>
      </w:r>
      <w:r w:rsidR="00B71840">
        <w:rPr>
          <w:rFonts w:asciiTheme="minorHAnsi" w:hAnsiTheme="minorHAnsi" w:cstheme="minorHAnsi"/>
          <w:b w:val="0"/>
          <w:bCs w:val="0"/>
          <w:sz w:val="22"/>
          <w:szCs w:val="22"/>
        </w:rPr>
        <w:lastRenderedPageBreak/>
        <w:t>can indicate canopy vegetation (</w:t>
      </w:r>
      <w:proofErr w:type="spellStart"/>
      <w:r w:rsidR="00B71840">
        <w:rPr>
          <w:rFonts w:asciiTheme="minorHAnsi" w:hAnsiTheme="minorHAnsi" w:cstheme="minorHAnsi"/>
          <w:b w:val="0"/>
          <w:bCs w:val="0"/>
          <w:sz w:val="22"/>
          <w:szCs w:val="22"/>
        </w:rPr>
        <w:t>Vogeler</w:t>
      </w:r>
      <w:proofErr w:type="spellEnd"/>
      <w:r w:rsidR="00B71840">
        <w:rPr>
          <w:rFonts w:asciiTheme="minorHAnsi" w:hAnsiTheme="minorHAnsi" w:cstheme="minorHAnsi"/>
          <w:b w:val="0"/>
          <w:bCs w:val="0"/>
          <w:sz w:val="22"/>
          <w:szCs w:val="22"/>
        </w:rPr>
        <w:t xml:space="preserve"> et al. 2013). </w:t>
      </w:r>
      <w:r w:rsidR="005C711D" w:rsidRPr="00FA5F28">
        <w:rPr>
          <w:rFonts w:asciiTheme="minorHAnsi" w:hAnsiTheme="minorHAnsi" w:cstheme="minorHAnsi"/>
          <w:b w:val="0"/>
          <w:bCs w:val="0"/>
          <w:sz w:val="22"/>
          <w:szCs w:val="22"/>
        </w:rPr>
        <w:t xml:space="preserve">The raw point returns can then be summarized </w:t>
      </w:r>
      <w:r w:rsidR="00F41BDE">
        <w:rPr>
          <w:rFonts w:asciiTheme="minorHAnsi" w:hAnsiTheme="minorHAnsi" w:cstheme="minorHAnsi"/>
          <w:b w:val="0"/>
          <w:bCs w:val="0"/>
          <w:sz w:val="22"/>
          <w:szCs w:val="22"/>
        </w:rPr>
        <w:t>at two spatial scales</w:t>
      </w:r>
      <w:r w:rsidR="00873F89">
        <w:rPr>
          <w:rFonts w:asciiTheme="minorHAnsi" w:hAnsiTheme="minorHAnsi" w:cstheme="minorHAnsi"/>
          <w:b w:val="0"/>
          <w:bCs w:val="0"/>
          <w:sz w:val="22"/>
          <w:szCs w:val="22"/>
        </w:rPr>
        <w:t>.</w:t>
      </w:r>
      <w:r w:rsidR="00F41BDE">
        <w:rPr>
          <w:rFonts w:asciiTheme="minorHAnsi" w:hAnsiTheme="minorHAnsi" w:cstheme="minorHAnsi"/>
          <w:b w:val="0"/>
          <w:bCs w:val="0"/>
          <w:sz w:val="22"/>
          <w:szCs w:val="22"/>
        </w:rPr>
        <w:t xml:space="preserve"> </w:t>
      </w:r>
      <w:r w:rsidR="00873F89">
        <w:rPr>
          <w:rFonts w:asciiTheme="minorHAnsi" w:hAnsiTheme="minorHAnsi" w:cstheme="minorHAnsi"/>
          <w:b w:val="0"/>
          <w:bCs w:val="0"/>
          <w:sz w:val="22"/>
          <w:szCs w:val="22"/>
        </w:rPr>
        <w:t>F</w:t>
      </w:r>
      <w:r w:rsidR="00F41BDE">
        <w:rPr>
          <w:rFonts w:asciiTheme="minorHAnsi" w:hAnsiTheme="minorHAnsi" w:cstheme="minorHAnsi"/>
          <w:b w:val="0"/>
          <w:bCs w:val="0"/>
          <w:sz w:val="22"/>
          <w:szCs w:val="22"/>
        </w:rPr>
        <w:t>irst, the points can be summarized within</w:t>
      </w:r>
      <w:r w:rsidR="00F41BDE" w:rsidRPr="00F41BDE">
        <w:rPr>
          <w:rFonts w:asciiTheme="minorHAnsi" w:hAnsiTheme="minorHAnsi" w:cstheme="minorHAnsi"/>
          <w:b w:val="0"/>
          <w:bCs w:val="0"/>
          <w:sz w:val="22"/>
          <w:szCs w:val="22"/>
        </w:rPr>
        <w:t xml:space="preserve"> </w:t>
      </w:r>
      <w:r w:rsidR="00F41BDE" w:rsidRPr="00FA5F28">
        <w:rPr>
          <w:rFonts w:asciiTheme="minorHAnsi" w:hAnsiTheme="minorHAnsi" w:cstheme="minorHAnsi"/>
          <w:b w:val="0"/>
          <w:bCs w:val="0"/>
          <w:sz w:val="22"/>
          <w:szCs w:val="22"/>
        </w:rPr>
        <w:t>a</w:t>
      </w:r>
      <w:r w:rsidR="00F41BDE">
        <w:rPr>
          <w:rFonts w:asciiTheme="minorHAnsi" w:hAnsiTheme="minorHAnsi" w:cstheme="minorHAnsi"/>
          <w:b w:val="0"/>
          <w:bCs w:val="0"/>
          <w:sz w:val="22"/>
          <w:szCs w:val="22"/>
        </w:rPr>
        <w:t xml:space="preserve"> fine-resolution raster layer like an</w:t>
      </w:r>
      <w:r w:rsidR="00F41BDE" w:rsidRPr="00FA5F28">
        <w:rPr>
          <w:rFonts w:asciiTheme="minorHAnsi" w:hAnsiTheme="minorHAnsi" w:cstheme="minorHAnsi"/>
          <w:b w:val="0"/>
          <w:bCs w:val="0"/>
          <w:sz w:val="22"/>
          <w:szCs w:val="22"/>
        </w:rPr>
        <w:t xml:space="preserve"> intermediate digital elevation/terrain/surface model (e.g. 1 m to distinguish individual shrubs)</w:t>
      </w:r>
      <w:r w:rsidR="00F41BDE">
        <w:rPr>
          <w:rFonts w:asciiTheme="minorHAnsi" w:hAnsiTheme="minorHAnsi" w:cstheme="minorHAnsi"/>
          <w:b w:val="0"/>
          <w:bCs w:val="0"/>
          <w:sz w:val="22"/>
          <w:szCs w:val="22"/>
        </w:rPr>
        <w:t xml:space="preserve"> to identify </w:t>
      </w:r>
      <w:r w:rsidR="00873F89">
        <w:rPr>
          <w:rFonts w:asciiTheme="minorHAnsi" w:hAnsiTheme="minorHAnsi" w:cstheme="minorHAnsi"/>
          <w:b w:val="0"/>
          <w:bCs w:val="0"/>
          <w:sz w:val="22"/>
          <w:szCs w:val="22"/>
        </w:rPr>
        <w:t xml:space="preserve">denser spots and </w:t>
      </w:r>
      <w:r w:rsidR="00F41BDE">
        <w:rPr>
          <w:rFonts w:asciiTheme="minorHAnsi" w:hAnsiTheme="minorHAnsi" w:cstheme="minorHAnsi"/>
          <w:b w:val="0"/>
          <w:bCs w:val="0"/>
          <w:sz w:val="22"/>
          <w:szCs w:val="22"/>
        </w:rPr>
        <w:t>gaps in canopy vegetation and shrubby understory</w:t>
      </w:r>
      <w:r w:rsidR="00B71840">
        <w:rPr>
          <w:rFonts w:asciiTheme="minorHAnsi" w:hAnsiTheme="minorHAnsi" w:cstheme="minorHAnsi"/>
          <w:b w:val="0"/>
          <w:bCs w:val="0"/>
          <w:sz w:val="22"/>
          <w:szCs w:val="22"/>
        </w:rPr>
        <w:t xml:space="preserve"> (Broughton et al. 2006, </w:t>
      </w:r>
      <w:proofErr w:type="spellStart"/>
      <w:r w:rsidR="00B71840">
        <w:rPr>
          <w:rFonts w:asciiTheme="minorHAnsi" w:hAnsiTheme="minorHAnsi" w:cstheme="minorHAnsi"/>
          <w:b w:val="0"/>
          <w:bCs w:val="0"/>
          <w:sz w:val="22"/>
          <w:szCs w:val="22"/>
        </w:rPr>
        <w:t>Boehlmann</w:t>
      </w:r>
      <w:proofErr w:type="spellEnd"/>
      <w:r w:rsidR="00B71840">
        <w:rPr>
          <w:rFonts w:asciiTheme="minorHAnsi" w:hAnsiTheme="minorHAnsi" w:cstheme="minorHAnsi"/>
          <w:b w:val="0"/>
          <w:bCs w:val="0"/>
          <w:sz w:val="22"/>
          <w:szCs w:val="22"/>
        </w:rPr>
        <w:t xml:space="preserve"> et al. 2007, Graf et al. 2009, </w:t>
      </w:r>
      <w:proofErr w:type="spellStart"/>
      <w:r w:rsidR="00B71840">
        <w:rPr>
          <w:rFonts w:asciiTheme="minorHAnsi" w:hAnsiTheme="minorHAnsi" w:cstheme="minorHAnsi"/>
          <w:b w:val="0"/>
          <w:bCs w:val="0"/>
          <w:sz w:val="22"/>
          <w:szCs w:val="22"/>
        </w:rPr>
        <w:t>Eldegard</w:t>
      </w:r>
      <w:proofErr w:type="spellEnd"/>
      <w:r w:rsidR="00B71840">
        <w:rPr>
          <w:rFonts w:asciiTheme="minorHAnsi" w:hAnsiTheme="minorHAnsi" w:cstheme="minorHAnsi"/>
          <w:b w:val="0"/>
          <w:bCs w:val="0"/>
          <w:sz w:val="22"/>
          <w:szCs w:val="22"/>
        </w:rPr>
        <w:t xml:space="preserve"> et al. 2014, </w:t>
      </w:r>
      <w:proofErr w:type="spellStart"/>
      <w:r w:rsidR="00B71840">
        <w:rPr>
          <w:rFonts w:asciiTheme="minorHAnsi" w:hAnsiTheme="minorHAnsi" w:cstheme="minorHAnsi"/>
          <w:b w:val="0"/>
          <w:bCs w:val="0"/>
          <w:sz w:val="22"/>
          <w:szCs w:val="22"/>
        </w:rPr>
        <w:t>Garabedian</w:t>
      </w:r>
      <w:proofErr w:type="spellEnd"/>
      <w:r w:rsidR="00B71840">
        <w:rPr>
          <w:rFonts w:asciiTheme="minorHAnsi" w:hAnsiTheme="minorHAnsi" w:cstheme="minorHAnsi"/>
          <w:b w:val="0"/>
          <w:bCs w:val="0"/>
          <w:sz w:val="22"/>
          <w:szCs w:val="22"/>
        </w:rPr>
        <w:t xml:space="preserve"> et al. 2014)</w:t>
      </w:r>
      <w:r w:rsidR="00873F89">
        <w:rPr>
          <w:rFonts w:asciiTheme="minorHAnsi" w:hAnsiTheme="minorHAnsi" w:cstheme="minorHAnsi"/>
          <w:b w:val="0"/>
          <w:bCs w:val="0"/>
          <w:sz w:val="22"/>
          <w:szCs w:val="22"/>
        </w:rPr>
        <w:t>.</w:t>
      </w:r>
      <w:r w:rsidR="00F41BDE">
        <w:rPr>
          <w:rFonts w:asciiTheme="minorHAnsi" w:hAnsiTheme="minorHAnsi" w:cstheme="minorHAnsi"/>
          <w:b w:val="0"/>
          <w:bCs w:val="0"/>
          <w:sz w:val="22"/>
          <w:szCs w:val="22"/>
        </w:rPr>
        <w:t xml:space="preserve"> </w:t>
      </w:r>
      <w:r w:rsidR="00883D57">
        <w:rPr>
          <w:rFonts w:asciiTheme="minorHAnsi" w:hAnsiTheme="minorHAnsi" w:cstheme="minorHAnsi"/>
          <w:b w:val="0"/>
          <w:bCs w:val="0"/>
          <w:sz w:val="22"/>
          <w:szCs w:val="22"/>
        </w:rPr>
        <w:t xml:space="preserve">Percent cover of point returns is defined as the percentage of points within each 1-m pixel that are at or above one of the four cut-off heights out of all point returns including the ground points. </w:t>
      </w:r>
    </w:p>
    <w:p w14:paraId="54403ABE" w14:textId="77777777" w:rsidR="00FA5F28" w:rsidRDefault="00FA5F28" w:rsidP="00FA5F28"/>
    <w:p w14:paraId="75E7A3F2" w14:textId="1ECC2101" w:rsidR="0036049B" w:rsidRPr="005301B7" w:rsidRDefault="00D13D81" w:rsidP="005301B7">
      <w:pPr>
        <w:rPr>
          <w:rFonts w:asciiTheme="minorHAnsi" w:hAnsiTheme="minorHAnsi" w:cstheme="minorHAnsi"/>
          <w:color w:val="222222"/>
          <w:sz w:val="22"/>
          <w:szCs w:val="22"/>
          <w:shd w:val="clear" w:color="auto" w:fill="FFFFFF"/>
        </w:rPr>
      </w:pPr>
      <w:r w:rsidRPr="00D13D81">
        <w:rPr>
          <w:rFonts w:asciiTheme="minorHAnsi" w:hAnsiTheme="minorHAnsi" w:cstheme="minorHAnsi"/>
          <w:i/>
          <w:iCs/>
          <w:sz w:val="22"/>
          <w:szCs w:val="22"/>
        </w:rPr>
        <w:t>Analysis</w:t>
      </w:r>
      <w:r>
        <w:rPr>
          <w:rFonts w:asciiTheme="minorHAnsi" w:hAnsiTheme="minorHAnsi" w:cstheme="minorHAnsi"/>
          <w:sz w:val="22"/>
          <w:szCs w:val="22"/>
        </w:rPr>
        <w:t xml:space="preserve">: </w:t>
      </w:r>
      <w:r w:rsidR="00FD51FD" w:rsidRPr="005301B7">
        <w:rPr>
          <w:rFonts w:asciiTheme="minorHAnsi" w:hAnsiTheme="minorHAnsi" w:cstheme="minorHAnsi"/>
          <w:sz w:val="22"/>
          <w:szCs w:val="22"/>
        </w:rPr>
        <w:t xml:space="preserve">We used </w:t>
      </w:r>
      <w:r w:rsidR="00FD51FD" w:rsidRPr="005F6FAF">
        <w:rPr>
          <w:rFonts w:asciiTheme="minorHAnsi" w:hAnsiTheme="minorHAnsi" w:cstheme="minorHAnsi"/>
          <w:i/>
          <w:iCs/>
          <w:sz w:val="22"/>
          <w:szCs w:val="22"/>
        </w:rPr>
        <w:t>N</w:t>
      </w:r>
      <w:r w:rsidR="00FD51FD" w:rsidRPr="005301B7">
        <w:rPr>
          <w:rFonts w:asciiTheme="minorHAnsi" w:hAnsiTheme="minorHAnsi" w:cstheme="minorHAnsi"/>
          <w:sz w:val="22"/>
          <w:szCs w:val="22"/>
        </w:rPr>
        <w:t xml:space="preserve">-mixture models </w:t>
      </w:r>
      <w:r w:rsidR="0068170D" w:rsidRPr="005301B7">
        <w:rPr>
          <w:rFonts w:asciiTheme="minorHAnsi" w:hAnsiTheme="minorHAnsi" w:cstheme="minorHAnsi"/>
          <w:sz w:val="22"/>
          <w:szCs w:val="22"/>
        </w:rPr>
        <w:t>(</w:t>
      </w:r>
      <w:proofErr w:type="spellStart"/>
      <w:r w:rsidR="0068170D">
        <w:rPr>
          <w:rFonts w:asciiTheme="minorHAnsi" w:hAnsiTheme="minorHAnsi" w:cstheme="minorHAnsi"/>
          <w:sz w:val="22"/>
          <w:szCs w:val="22"/>
        </w:rPr>
        <w:t>Royle</w:t>
      </w:r>
      <w:proofErr w:type="spellEnd"/>
      <w:r w:rsidR="0068170D">
        <w:rPr>
          <w:rFonts w:asciiTheme="minorHAnsi" w:hAnsiTheme="minorHAnsi" w:cstheme="minorHAnsi"/>
          <w:sz w:val="22"/>
          <w:szCs w:val="22"/>
        </w:rPr>
        <w:t xml:space="preserve"> and Nichols 2005</w:t>
      </w:r>
      <w:r w:rsidR="0068170D" w:rsidRPr="005301B7">
        <w:rPr>
          <w:rFonts w:asciiTheme="minorHAnsi" w:hAnsiTheme="minorHAnsi" w:cstheme="minorHAnsi"/>
          <w:sz w:val="22"/>
          <w:szCs w:val="22"/>
        </w:rPr>
        <w:t xml:space="preserve">) </w:t>
      </w:r>
      <w:r w:rsidR="00FD51FD" w:rsidRPr="005301B7">
        <w:rPr>
          <w:rFonts w:asciiTheme="minorHAnsi" w:hAnsiTheme="minorHAnsi" w:cstheme="minorHAnsi"/>
          <w:sz w:val="22"/>
          <w:szCs w:val="22"/>
        </w:rPr>
        <w:t xml:space="preserve">to </w:t>
      </w:r>
      <w:r w:rsidR="00FA0678" w:rsidRPr="005301B7">
        <w:rPr>
          <w:rFonts w:asciiTheme="minorHAnsi" w:hAnsiTheme="minorHAnsi" w:cstheme="minorHAnsi"/>
          <w:sz w:val="22"/>
          <w:szCs w:val="22"/>
        </w:rPr>
        <w:t xml:space="preserve">account for varying detection probability across sites and visits </w:t>
      </w:r>
      <w:r w:rsidR="0007712C" w:rsidRPr="005301B7">
        <w:rPr>
          <w:rFonts w:asciiTheme="minorHAnsi" w:hAnsiTheme="minorHAnsi" w:cstheme="minorHAnsi"/>
          <w:sz w:val="22"/>
          <w:szCs w:val="22"/>
        </w:rPr>
        <w:t xml:space="preserve">(Anderson 2001) </w:t>
      </w:r>
      <w:r w:rsidR="00FA0678" w:rsidRPr="005301B7">
        <w:rPr>
          <w:rFonts w:asciiTheme="minorHAnsi" w:hAnsiTheme="minorHAnsi" w:cstheme="minorHAnsi"/>
          <w:sz w:val="22"/>
          <w:szCs w:val="22"/>
        </w:rPr>
        <w:t xml:space="preserve">when predicting effects of </w:t>
      </w:r>
      <w:r w:rsidR="0007712C" w:rsidRPr="005301B7">
        <w:rPr>
          <w:rFonts w:asciiTheme="minorHAnsi" w:hAnsiTheme="minorHAnsi" w:cstheme="minorHAnsi"/>
          <w:sz w:val="22"/>
          <w:szCs w:val="22"/>
        </w:rPr>
        <w:t>each GIS layer’s variables on bird abundance across multiple visits.</w:t>
      </w:r>
      <w:r w:rsidR="0068170D" w:rsidRPr="005301B7">
        <w:rPr>
          <w:rFonts w:asciiTheme="minorHAnsi" w:hAnsiTheme="minorHAnsi" w:cstheme="minorHAnsi"/>
          <w:sz w:val="22"/>
          <w:szCs w:val="22"/>
        </w:rPr>
        <w:t xml:space="preserve"> </w:t>
      </w:r>
      <w:r w:rsidR="008D6171" w:rsidRPr="005301B7">
        <w:rPr>
          <w:rFonts w:asciiTheme="minorHAnsi" w:hAnsiTheme="minorHAnsi" w:cstheme="minorHAnsi"/>
          <w:sz w:val="22"/>
          <w:szCs w:val="22"/>
        </w:rPr>
        <w:t>The basic</w:t>
      </w:r>
      <w:r w:rsidR="008D6171">
        <w:rPr>
          <w:rFonts w:asciiTheme="minorHAnsi" w:hAnsiTheme="minorHAnsi" w:cstheme="minorHAnsi"/>
          <w:b/>
          <w:bCs/>
          <w:sz w:val="22"/>
          <w:szCs w:val="22"/>
        </w:rPr>
        <w:t xml:space="preserve"> </w:t>
      </w:r>
      <w:r w:rsidR="003A2C31" w:rsidRPr="005301B7">
        <w:rPr>
          <w:rFonts w:asciiTheme="minorHAnsi" w:hAnsiTheme="minorHAnsi" w:cstheme="minorHAnsi"/>
          <w:i/>
          <w:iCs/>
          <w:sz w:val="22"/>
          <w:szCs w:val="22"/>
        </w:rPr>
        <w:t>N</w:t>
      </w:r>
      <w:r w:rsidR="003A2C31" w:rsidRPr="005301B7">
        <w:rPr>
          <w:rFonts w:asciiTheme="minorHAnsi" w:hAnsiTheme="minorHAnsi" w:cstheme="minorHAnsi"/>
          <w:sz w:val="22"/>
          <w:szCs w:val="22"/>
        </w:rPr>
        <w:t>-mixture model</w:t>
      </w:r>
      <w:r w:rsidR="00B430A6">
        <w:rPr>
          <w:rFonts w:asciiTheme="minorHAnsi" w:hAnsiTheme="minorHAnsi" w:cstheme="minorHAnsi"/>
          <w:sz w:val="22"/>
          <w:szCs w:val="22"/>
        </w:rPr>
        <w:t xml:space="preserve"> assume</w:t>
      </w:r>
      <w:r w:rsidR="003A2C31" w:rsidRPr="005301B7">
        <w:rPr>
          <w:rFonts w:asciiTheme="minorHAnsi" w:hAnsiTheme="minorHAnsi" w:cstheme="minorHAnsi"/>
          <w:sz w:val="22"/>
          <w:szCs w:val="22"/>
        </w:rPr>
        <w:t>s 1) population closure, i.e. animal numbers do not change during the survey period due to births, deaths, immigration or emigration, and 2)</w:t>
      </w:r>
      <w:r w:rsidR="0036049B" w:rsidRPr="005301B7">
        <w:rPr>
          <w:rFonts w:asciiTheme="minorHAnsi" w:hAnsiTheme="minorHAnsi" w:cstheme="minorHAnsi"/>
          <w:sz w:val="22"/>
          <w:szCs w:val="22"/>
        </w:rPr>
        <w:t xml:space="preserve"> </w:t>
      </w:r>
      <w:r w:rsidR="003A2C31" w:rsidRPr="005301B7">
        <w:rPr>
          <w:rFonts w:asciiTheme="minorHAnsi" w:hAnsiTheme="minorHAnsi" w:cstheme="minorHAnsi"/>
          <w:sz w:val="22"/>
          <w:szCs w:val="22"/>
        </w:rPr>
        <w:t xml:space="preserve">independence of survey locations. Since survey points in our study </w:t>
      </w:r>
      <w:r w:rsidR="005F6FAF">
        <w:rPr>
          <w:rFonts w:asciiTheme="minorHAnsi" w:hAnsiTheme="minorHAnsi" w:cstheme="minorHAnsi"/>
          <w:sz w:val="22"/>
          <w:szCs w:val="22"/>
        </w:rPr>
        <w:t>were with</w:t>
      </w:r>
      <w:r w:rsidR="003A2C31" w:rsidRPr="005301B7">
        <w:rPr>
          <w:rFonts w:asciiTheme="minorHAnsi" w:hAnsiTheme="minorHAnsi" w:cstheme="minorHAnsi"/>
          <w:sz w:val="22"/>
          <w:szCs w:val="22"/>
        </w:rPr>
        <w:t xml:space="preserve">in a grid, abundance or occupancy </w:t>
      </w:r>
      <w:r w:rsidR="008F27EE">
        <w:rPr>
          <w:rFonts w:asciiTheme="minorHAnsi" w:hAnsiTheme="minorHAnsi" w:cstheme="minorHAnsi"/>
          <w:sz w:val="22"/>
          <w:szCs w:val="22"/>
        </w:rPr>
        <w:t>may be</w:t>
      </w:r>
      <w:r w:rsidR="003A2C31" w:rsidRPr="005301B7">
        <w:rPr>
          <w:rFonts w:asciiTheme="minorHAnsi" w:hAnsiTheme="minorHAnsi" w:cstheme="minorHAnsi"/>
          <w:sz w:val="22"/>
          <w:szCs w:val="22"/>
        </w:rPr>
        <w:t xml:space="preserve"> more strongly correlated at points closer to each other in space, violating the second assumption. We </w:t>
      </w:r>
      <w:r w:rsidR="008F27EE">
        <w:rPr>
          <w:rFonts w:asciiTheme="minorHAnsi" w:hAnsiTheme="minorHAnsi" w:cstheme="minorHAnsi"/>
          <w:sz w:val="22"/>
          <w:szCs w:val="22"/>
        </w:rPr>
        <w:t>tested</w:t>
      </w:r>
      <w:r w:rsidR="008F27EE" w:rsidRPr="005301B7">
        <w:rPr>
          <w:rFonts w:asciiTheme="minorHAnsi" w:hAnsiTheme="minorHAnsi" w:cstheme="minorHAnsi"/>
          <w:sz w:val="22"/>
          <w:szCs w:val="22"/>
        </w:rPr>
        <w:t xml:space="preserve"> </w:t>
      </w:r>
      <w:r w:rsidR="003A2C31" w:rsidRPr="005301B7">
        <w:rPr>
          <w:rFonts w:asciiTheme="minorHAnsi" w:hAnsiTheme="minorHAnsi" w:cstheme="minorHAnsi"/>
          <w:sz w:val="22"/>
          <w:szCs w:val="22"/>
        </w:rPr>
        <w:t xml:space="preserve">for spatial autocorrelation by </w:t>
      </w:r>
      <w:r w:rsidR="00043A6B">
        <w:rPr>
          <w:rFonts w:asciiTheme="minorHAnsi" w:hAnsiTheme="minorHAnsi" w:cstheme="minorHAnsi"/>
          <w:sz w:val="22"/>
          <w:szCs w:val="22"/>
        </w:rPr>
        <w:t xml:space="preserve">first </w:t>
      </w:r>
      <w:r w:rsidR="00633536" w:rsidRPr="005301B7">
        <w:rPr>
          <w:rFonts w:asciiTheme="minorHAnsi" w:hAnsiTheme="minorHAnsi" w:cstheme="minorHAnsi"/>
          <w:sz w:val="22"/>
          <w:szCs w:val="22"/>
        </w:rPr>
        <w:t xml:space="preserve">running </w:t>
      </w:r>
      <w:r w:rsidR="00043A6B" w:rsidRPr="005301B7">
        <w:rPr>
          <w:rFonts w:asciiTheme="minorHAnsi" w:hAnsiTheme="minorHAnsi" w:cstheme="minorHAnsi"/>
          <w:color w:val="222222"/>
          <w:sz w:val="22"/>
          <w:szCs w:val="22"/>
          <w:shd w:val="clear" w:color="auto" w:fill="FFFFFF"/>
        </w:rPr>
        <w:t xml:space="preserve">generalized least-squares models using the </w:t>
      </w:r>
      <w:proofErr w:type="spellStart"/>
      <w:r w:rsidR="00043A6B" w:rsidRPr="005301B7">
        <w:rPr>
          <w:rFonts w:asciiTheme="minorHAnsi" w:hAnsiTheme="minorHAnsi" w:cstheme="minorHAnsi"/>
          <w:color w:val="222222"/>
          <w:sz w:val="22"/>
          <w:szCs w:val="22"/>
          <w:shd w:val="clear" w:color="auto" w:fill="FFFFFF"/>
        </w:rPr>
        <w:t>gls</w:t>
      </w:r>
      <w:proofErr w:type="spellEnd"/>
      <w:r w:rsidR="00043A6B" w:rsidRPr="005301B7">
        <w:rPr>
          <w:rFonts w:asciiTheme="minorHAnsi" w:hAnsiTheme="minorHAnsi" w:cstheme="minorHAnsi"/>
          <w:color w:val="222222"/>
          <w:sz w:val="22"/>
          <w:szCs w:val="22"/>
          <w:shd w:val="clear" w:color="auto" w:fill="FFFFFF"/>
        </w:rPr>
        <w:t xml:space="preserve"> function in the </w:t>
      </w:r>
      <w:proofErr w:type="spellStart"/>
      <w:r w:rsidR="00043A6B" w:rsidRPr="005301B7">
        <w:rPr>
          <w:rFonts w:asciiTheme="minorHAnsi" w:hAnsiTheme="minorHAnsi" w:cstheme="minorHAnsi"/>
          <w:color w:val="222222"/>
          <w:sz w:val="22"/>
          <w:szCs w:val="22"/>
          <w:shd w:val="clear" w:color="auto" w:fill="FFFFFF"/>
        </w:rPr>
        <w:t>nlme</w:t>
      </w:r>
      <w:proofErr w:type="spellEnd"/>
      <w:r w:rsidR="00043A6B" w:rsidRPr="005301B7">
        <w:rPr>
          <w:rFonts w:asciiTheme="minorHAnsi" w:hAnsiTheme="minorHAnsi" w:cstheme="minorHAnsi"/>
          <w:color w:val="222222"/>
          <w:sz w:val="22"/>
          <w:szCs w:val="22"/>
          <w:shd w:val="clear" w:color="auto" w:fill="FFFFFF"/>
        </w:rPr>
        <w:t xml:space="preserve"> package in R (</w:t>
      </w:r>
      <w:proofErr w:type="spellStart"/>
      <w:r w:rsidR="00043A6B" w:rsidRPr="005301B7">
        <w:rPr>
          <w:rFonts w:asciiTheme="minorHAnsi" w:hAnsiTheme="minorHAnsi" w:cstheme="minorHAnsi"/>
          <w:color w:val="222222"/>
          <w:sz w:val="22"/>
          <w:szCs w:val="22"/>
          <w:shd w:val="clear" w:color="auto" w:fill="FFFFFF"/>
        </w:rPr>
        <w:t>Pinhiero</w:t>
      </w:r>
      <w:proofErr w:type="spellEnd"/>
      <w:r w:rsidR="00043A6B" w:rsidRPr="005301B7">
        <w:rPr>
          <w:rFonts w:asciiTheme="minorHAnsi" w:hAnsiTheme="minorHAnsi" w:cstheme="minorHAnsi"/>
          <w:color w:val="222222"/>
          <w:sz w:val="22"/>
          <w:szCs w:val="22"/>
          <w:shd w:val="clear" w:color="auto" w:fill="FFFFFF"/>
        </w:rPr>
        <w:t xml:space="preserve"> et al. 2017), </w:t>
      </w:r>
      <w:r w:rsidR="00043A6B">
        <w:rPr>
          <w:rFonts w:asciiTheme="minorHAnsi" w:hAnsiTheme="minorHAnsi" w:cstheme="minorHAnsi"/>
          <w:color w:val="222222"/>
          <w:sz w:val="22"/>
          <w:szCs w:val="22"/>
          <w:shd w:val="clear" w:color="auto" w:fill="FFFFFF"/>
        </w:rPr>
        <w:t>in which we used the variables from different GIS layers to predict mean count of each species per visit at each station. W</w:t>
      </w:r>
      <w:r w:rsidR="00043A6B" w:rsidRPr="005301B7">
        <w:rPr>
          <w:rFonts w:asciiTheme="minorHAnsi" w:hAnsiTheme="minorHAnsi" w:cstheme="minorHAnsi"/>
          <w:color w:val="222222"/>
          <w:sz w:val="22"/>
          <w:szCs w:val="22"/>
          <w:shd w:val="clear" w:color="auto" w:fill="FFFFFF"/>
        </w:rPr>
        <w:t>e generated variograms for the model residuals for each species</w:t>
      </w:r>
      <w:r w:rsidR="00A76D7C">
        <w:rPr>
          <w:rFonts w:asciiTheme="minorHAnsi" w:hAnsiTheme="minorHAnsi" w:cstheme="minorHAnsi"/>
          <w:color w:val="222222"/>
          <w:sz w:val="22"/>
          <w:szCs w:val="22"/>
          <w:shd w:val="clear" w:color="auto" w:fill="FFFFFF"/>
        </w:rPr>
        <w:t xml:space="preserve"> and</w:t>
      </w:r>
      <w:r w:rsidR="00043A6B" w:rsidRPr="005301B7">
        <w:rPr>
          <w:rFonts w:asciiTheme="minorHAnsi" w:hAnsiTheme="minorHAnsi" w:cstheme="minorHAnsi"/>
          <w:color w:val="222222"/>
          <w:sz w:val="22"/>
          <w:szCs w:val="22"/>
          <w:shd w:val="clear" w:color="auto" w:fill="FFFFFF"/>
        </w:rPr>
        <w:t xml:space="preserve"> assessed how pairwise variance in residuals changed with distance between stations and at what distance pairwise variance no longer increased, i.e. spatial autocorrelation became insignificant. </w:t>
      </w:r>
      <w:r w:rsidR="00A76D7C">
        <w:rPr>
          <w:rFonts w:asciiTheme="minorHAnsi" w:hAnsiTheme="minorHAnsi" w:cstheme="minorHAnsi"/>
          <w:color w:val="222222"/>
          <w:sz w:val="22"/>
          <w:szCs w:val="22"/>
          <w:shd w:val="clear" w:color="auto" w:fill="FFFFFF"/>
        </w:rPr>
        <w:t xml:space="preserve">We determined </w:t>
      </w:r>
      <w:r w:rsidR="001E5C9F">
        <w:rPr>
          <w:rFonts w:asciiTheme="minorHAnsi" w:hAnsiTheme="minorHAnsi" w:cstheme="minorHAnsi"/>
          <w:color w:val="222222"/>
          <w:sz w:val="22"/>
          <w:szCs w:val="22"/>
          <w:shd w:val="clear" w:color="auto" w:fill="FFFFFF"/>
        </w:rPr>
        <w:t xml:space="preserve">from these variograms that spatial autocorrelation was generally not significant across species; thus we opted to run </w:t>
      </w:r>
      <w:r w:rsidR="004B1F04">
        <w:rPr>
          <w:rFonts w:asciiTheme="minorHAnsi" w:hAnsiTheme="minorHAnsi" w:cstheme="minorHAnsi"/>
          <w:color w:val="222222"/>
          <w:sz w:val="22"/>
          <w:szCs w:val="22"/>
          <w:shd w:val="clear" w:color="auto" w:fill="FFFFFF"/>
        </w:rPr>
        <w:t>non-spatial mixture models using the unmarked package in R</w:t>
      </w:r>
      <w:r w:rsidR="005327D8">
        <w:rPr>
          <w:rFonts w:asciiTheme="minorHAnsi" w:hAnsiTheme="minorHAnsi" w:cstheme="minorHAnsi"/>
          <w:color w:val="222222"/>
          <w:sz w:val="22"/>
          <w:szCs w:val="22"/>
          <w:shd w:val="clear" w:color="auto" w:fill="FFFFFF"/>
        </w:rPr>
        <w:t xml:space="preserve"> (</w:t>
      </w:r>
      <w:r w:rsidR="002559EA">
        <w:rPr>
          <w:rFonts w:asciiTheme="minorHAnsi" w:hAnsiTheme="minorHAnsi" w:cstheme="minorHAnsi"/>
          <w:color w:val="222222"/>
          <w:sz w:val="22"/>
          <w:szCs w:val="22"/>
          <w:shd w:val="clear" w:color="auto" w:fill="FFFFFF"/>
        </w:rPr>
        <w:t xml:space="preserve">Fiske and Chandler </w:t>
      </w:r>
      <w:r w:rsidR="00BF7CAE">
        <w:rPr>
          <w:rFonts w:asciiTheme="minorHAnsi" w:hAnsiTheme="minorHAnsi" w:cstheme="minorHAnsi"/>
          <w:color w:val="222222"/>
          <w:sz w:val="22"/>
          <w:szCs w:val="22"/>
          <w:shd w:val="clear" w:color="auto" w:fill="FFFFFF"/>
        </w:rPr>
        <w:t>2011</w:t>
      </w:r>
      <w:r w:rsidR="005327D8">
        <w:rPr>
          <w:rFonts w:asciiTheme="minorHAnsi" w:hAnsiTheme="minorHAnsi" w:cstheme="minorHAnsi"/>
          <w:color w:val="222222"/>
          <w:sz w:val="22"/>
          <w:szCs w:val="22"/>
          <w:shd w:val="clear" w:color="auto" w:fill="FFFFFF"/>
        </w:rPr>
        <w:t>)</w:t>
      </w:r>
      <w:r w:rsidR="002559EA">
        <w:rPr>
          <w:rFonts w:asciiTheme="minorHAnsi" w:hAnsiTheme="minorHAnsi" w:cstheme="minorHAnsi"/>
          <w:color w:val="222222"/>
          <w:sz w:val="22"/>
          <w:szCs w:val="22"/>
          <w:shd w:val="clear" w:color="auto" w:fill="FFFFFF"/>
        </w:rPr>
        <w:t>,</w:t>
      </w:r>
      <w:r w:rsidR="005327D8">
        <w:rPr>
          <w:rFonts w:asciiTheme="minorHAnsi" w:hAnsiTheme="minorHAnsi" w:cstheme="minorHAnsi"/>
          <w:color w:val="222222"/>
          <w:sz w:val="22"/>
          <w:szCs w:val="22"/>
          <w:shd w:val="clear" w:color="auto" w:fill="FFFFFF"/>
        </w:rPr>
        <w:t xml:space="preserve"> rather than using spatial mixture models in the </w:t>
      </w:r>
      <w:proofErr w:type="spellStart"/>
      <w:r w:rsidR="00633536" w:rsidRPr="005301B7">
        <w:rPr>
          <w:rFonts w:asciiTheme="minorHAnsi" w:hAnsiTheme="minorHAnsi" w:cstheme="minorHAnsi"/>
          <w:sz w:val="22"/>
          <w:szCs w:val="22"/>
        </w:rPr>
        <w:t>hSDM</w:t>
      </w:r>
      <w:proofErr w:type="spellEnd"/>
      <w:r w:rsidR="00633536" w:rsidRPr="005301B7">
        <w:rPr>
          <w:rFonts w:asciiTheme="minorHAnsi" w:hAnsiTheme="minorHAnsi" w:cstheme="minorHAnsi"/>
          <w:sz w:val="22"/>
          <w:szCs w:val="22"/>
        </w:rPr>
        <w:t xml:space="preserve"> package in R (</w:t>
      </w:r>
      <w:proofErr w:type="spellStart"/>
      <w:r w:rsidR="00633536" w:rsidRPr="005301B7">
        <w:rPr>
          <w:rFonts w:asciiTheme="minorHAnsi" w:hAnsiTheme="minorHAnsi" w:cstheme="minorHAnsi"/>
          <w:color w:val="222222"/>
          <w:sz w:val="22"/>
          <w:szCs w:val="22"/>
          <w:shd w:val="clear" w:color="auto" w:fill="FFFFFF"/>
        </w:rPr>
        <w:t>Vieilledent</w:t>
      </w:r>
      <w:proofErr w:type="spellEnd"/>
      <w:r w:rsidR="00633536" w:rsidRPr="005301B7">
        <w:rPr>
          <w:rFonts w:asciiTheme="minorHAnsi" w:hAnsiTheme="minorHAnsi" w:cstheme="minorHAnsi"/>
          <w:color w:val="222222"/>
          <w:sz w:val="22"/>
          <w:szCs w:val="22"/>
          <w:shd w:val="clear" w:color="auto" w:fill="FFFFFF"/>
        </w:rPr>
        <w:t xml:space="preserve"> et al. 2015)</w:t>
      </w:r>
      <w:r w:rsidR="005327D8">
        <w:rPr>
          <w:rFonts w:asciiTheme="minorHAnsi" w:hAnsiTheme="minorHAnsi" w:cstheme="minorHAnsi"/>
          <w:color w:val="222222"/>
          <w:sz w:val="22"/>
          <w:szCs w:val="22"/>
          <w:shd w:val="clear" w:color="auto" w:fill="FFFFFF"/>
        </w:rPr>
        <w:t xml:space="preserve">. </w:t>
      </w:r>
    </w:p>
    <w:p w14:paraId="7D03FB23" w14:textId="1CC66FB8" w:rsidR="006C5ED7" w:rsidRDefault="006C5ED7" w:rsidP="0004650A">
      <w:pPr>
        <w:rPr>
          <w:rFonts w:asciiTheme="minorHAnsi" w:hAnsiTheme="minorHAnsi" w:cstheme="minorHAnsi"/>
          <w:color w:val="222222"/>
          <w:sz w:val="22"/>
          <w:szCs w:val="22"/>
          <w:shd w:val="clear" w:color="auto" w:fill="FFFFFF"/>
        </w:rPr>
      </w:pPr>
    </w:p>
    <w:p w14:paraId="7EA4F5E2" w14:textId="6C1391A8" w:rsidR="006C5ED7" w:rsidRDefault="004579A0" w:rsidP="006C5ED7">
      <w:pPr>
        <w:rPr>
          <w:rFonts w:asciiTheme="minorHAnsi" w:hAnsiTheme="minorHAnsi" w:cstheme="minorHAnsi"/>
          <w:color w:val="222222"/>
          <w:sz w:val="22"/>
          <w:szCs w:val="22"/>
          <w:shd w:val="clear" w:color="auto" w:fill="FFFFFF"/>
        </w:rPr>
      </w:pPr>
      <w:r>
        <w:rPr>
          <w:rFonts w:asciiTheme="minorHAnsi" w:hAnsiTheme="minorHAnsi" w:cstheme="minorHAnsi"/>
          <w:color w:val="222222"/>
          <w:sz w:val="22"/>
          <w:szCs w:val="22"/>
          <w:shd w:val="clear" w:color="auto" w:fill="FFFFFF"/>
        </w:rPr>
        <w:t xml:space="preserve">We </w:t>
      </w:r>
      <w:r w:rsidR="00482DEC">
        <w:rPr>
          <w:rFonts w:asciiTheme="minorHAnsi" w:hAnsiTheme="minorHAnsi" w:cstheme="minorHAnsi"/>
          <w:color w:val="222222"/>
          <w:sz w:val="22"/>
          <w:szCs w:val="22"/>
          <w:shd w:val="clear" w:color="auto" w:fill="FFFFFF"/>
        </w:rPr>
        <w:t xml:space="preserve">used the </w:t>
      </w:r>
      <w:proofErr w:type="spellStart"/>
      <w:r w:rsidR="00482DEC">
        <w:rPr>
          <w:rFonts w:asciiTheme="minorHAnsi" w:hAnsiTheme="minorHAnsi" w:cstheme="minorHAnsi"/>
          <w:color w:val="222222"/>
          <w:sz w:val="22"/>
          <w:szCs w:val="22"/>
          <w:shd w:val="clear" w:color="auto" w:fill="FFFFFF"/>
        </w:rPr>
        <w:t>MuMIn</w:t>
      </w:r>
      <w:proofErr w:type="spellEnd"/>
      <w:r w:rsidR="00482DEC">
        <w:rPr>
          <w:rFonts w:asciiTheme="minorHAnsi" w:hAnsiTheme="minorHAnsi" w:cstheme="minorHAnsi"/>
          <w:color w:val="222222"/>
          <w:sz w:val="22"/>
          <w:szCs w:val="22"/>
          <w:shd w:val="clear" w:color="auto" w:fill="FFFFFF"/>
        </w:rPr>
        <w:t xml:space="preserve"> package (Barton </w:t>
      </w:r>
      <w:r w:rsidR="00CC38DF">
        <w:rPr>
          <w:rFonts w:asciiTheme="minorHAnsi" w:hAnsiTheme="minorHAnsi" w:cstheme="minorHAnsi"/>
          <w:color w:val="222222"/>
          <w:sz w:val="22"/>
          <w:szCs w:val="22"/>
          <w:shd w:val="clear" w:color="auto" w:fill="FFFFFF"/>
        </w:rPr>
        <w:t xml:space="preserve">and Barton 2019) to </w:t>
      </w:r>
      <w:r w:rsidR="00DC36A6">
        <w:rPr>
          <w:rFonts w:asciiTheme="minorHAnsi" w:hAnsiTheme="minorHAnsi" w:cstheme="minorHAnsi"/>
          <w:color w:val="222222"/>
          <w:sz w:val="22"/>
          <w:szCs w:val="22"/>
          <w:shd w:val="clear" w:color="auto" w:fill="FFFFFF"/>
        </w:rPr>
        <w:t xml:space="preserve">initially </w:t>
      </w:r>
      <w:r w:rsidR="00CC38DF">
        <w:rPr>
          <w:rFonts w:asciiTheme="minorHAnsi" w:hAnsiTheme="minorHAnsi" w:cstheme="minorHAnsi"/>
          <w:color w:val="222222"/>
          <w:sz w:val="22"/>
          <w:szCs w:val="22"/>
          <w:shd w:val="clear" w:color="auto" w:fill="FFFFFF"/>
        </w:rPr>
        <w:t xml:space="preserve">evaluate </w:t>
      </w:r>
      <w:r w:rsidR="00DC36A6">
        <w:rPr>
          <w:rFonts w:asciiTheme="minorHAnsi" w:hAnsiTheme="minorHAnsi" w:cstheme="minorHAnsi"/>
          <w:color w:val="222222"/>
          <w:sz w:val="22"/>
          <w:szCs w:val="22"/>
          <w:shd w:val="clear" w:color="auto" w:fill="FFFFFF"/>
        </w:rPr>
        <w:t>9</w:t>
      </w:r>
      <w:r w:rsidR="00F85530">
        <w:rPr>
          <w:rFonts w:asciiTheme="minorHAnsi" w:hAnsiTheme="minorHAnsi" w:cstheme="minorHAnsi"/>
          <w:color w:val="222222"/>
          <w:sz w:val="22"/>
          <w:szCs w:val="22"/>
          <w:shd w:val="clear" w:color="auto" w:fill="FFFFFF"/>
        </w:rPr>
        <w:t xml:space="preserve"> model sets for each </w:t>
      </w:r>
      <w:r w:rsidR="00425A7F">
        <w:rPr>
          <w:rFonts w:asciiTheme="minorHAnsi" w:hAnsiTheme="minorHAnsi" w:cstheme="minorHAnsi"/>
          <w:color w:val="222222"/>
          <w:sz w:val="22"/>
          <w:szCs w:val="22"/>
          <w:shd w:val="clear" w:color="auto" w:fill="FFFFFF"/>
        </w:rPr>
        <w:t xml:space="preserve">bird </w:t>
      </w:r>
      <w:r w:rsidR="00F85530">
        <w:rPr>
          <w:rFonts w:asciiTheme="minorHAnsi" w:hAnsiTheme="minorHAnsi" w:cstheme="minorHAnsi"/>
          <w:color w:val="222222"/>
          <w:sz w:val="22"/>
          <w:szCs w:val="22"/>
          <w:shd w:val="clear" w:color="auto" w:fill="FFFFFF"/>
        </w:rPr>
        <w:t xml:space="preserve">species: 3 model sets containing only AVI-based predictors at the </w:t>
      </w:r>
      <w:r w:rsidR="0014110D">
        <w:rPr>
          <w:rFonts w:asciiTheme="minorHAnsi" w:hAnsiTheme="minorHAnsi" w:cstheme="minorHAnsi"/>
          <w:color w:val="222222"/>
          <w:sz w:val="22"/>
          <w:szCs w:val="22"/>
          <w:shd w:val="clear" w:color="auto" w:fill="FFFFFF"/>
        </w:rPr>
        <w:t>50-m, 150-m, and 500-m spatial scales; 3 model sets containing only satellite-based predictors at the 50-m, 150-m, and 500-m spatial scales;</w:t>
      </w:r>
      <w:r w:rsidR="0014110D" w:rsidRPr="0014110D">
        <w:rPr>
          <w:rFonts w:asciiTheme="minorHAnsi" w:hAnsiTheme="minorHAnsi" w:cstheme="minorHAnsi"/>
          <w:color w:val="222222"/>
          <w:sz w:val="22"/>
          <w:szCs w:val="22"/>
          <w:shd w:val="clear" w:color="auto" w:fill="FFFFFF"/>
        </w:rPr>
        <w:t xml:space="preserve"> </w:t>
      </w:r>
      <w:r w:rsidR="0014110D">
        <w:rPr>
          <w:rFonts w:asciiTheme="minorHAnsi" w:hAnsiTheme="minorHAnsi" w:cstheme="minorHAnsi"/>
          <w:color w:val="222222"/>
          <w:sz w:val="22"/>
          <w:szCs w:val="22"/>
          <w:shd w:val="clear" w:color="auto" w:fill="FFFFFF"/>
        </w:rPr>
        <w:t>and 3 model sets containing only LIDAR-based predictors at the 50-m, 150-m, and 500-m spatial scales.</w:t>
      </w:r>
      <w:r w:rsidR="00425A7F">
        <w:rPr>
          <w:rFonts w:asciiTheme="minorHAnsi" w:hAnsiTheme="minorHAnsi" w:cstheme="minorHAnsi"/>
          <w:color w:val="222222"/>
          <w:sz w:val="22"/>
          <w:szCs w:val="22"/>
          <w:shd w:val="clear" w:color="auto" w:fill="FFFFFF"/>
        </w:rPr>
        <w:t xml:space="preserve"> The dredge function in the </w:t>
      </w:r>
      <w:proofErr w:type="spellStart"/>
      <w:r w:rsidR="00425A7F">
        <w:rPr>
          <w:rFonts w:asciiTheme="minorHAnsi" w:hAnsiTheme="minorHAnsi" w:cstheme="minorHAnsi"/>
          <w:color w:val="222222"/>
          <w:sz w:val="22"/>
          <w:szCs w:val="22"/>
          <w:shd w:val="clear" w:color="auto" w:fill="FFFFFF"/>
        </w:rPr>
        <w:t>MuMIn</w:t>
      </w:r>
      <w:proofErr w:type="spellEnd"/>
      <w:r w:rsidR="00425A7F">
        <w:rPr>
          <w:rFonts w:asciiTheme="minorHAnsi" w:hAnsiTheme="minorHAnsi" w:cstheme="minorHAnsi"/>
          <w:color w:val="222222"/>
          <w:sz w:val="22"/>
          <w:szCs w:val="22"/>
          <w:shd w:val="clear" w:color="auto" w:fill="FFFFFF"/>
        </w:rPr>
        <w:t xml:space="preserve"> package was used to select the combination of </w:t>
      </w:r>
      <w:r w:rsidR="00AE522B">
        <w:rPr>
          <w:rFonts w:asciiTheme="minorHAnsi" w:hAnsiTheme="minorHAnsi" w:cstheme="minorHAnsi"/>
          <w:color w:val="222222"/>
          <w:sz w:val="22"/>
          <w:szCs w:val="22"/>
          <w:shd w:val="clear" w:color="auto" w:fill="FFFFFF"/>
        </w:rPr>
        <w:t xml:space="preserve">abundance covariates from a GIS layer and detection covariates (either a null model </w:t>
      </w:r>
      <w:r w:rsidR="006B2984">
        <w:rPr>
          <w:rFonts w:asciiTheme="minorHAnsi" w:hAnsiTheme="minorHAnsi" w:cstheme="minorHAnsi"/>
          <w:color w:val="222222"/>
          <w:sz w:val="22"/>
          <w:szCs w:val="22"/>
          <w:shd w:val="clear" w:color="auto" w:fill="FFFFFF"/>
        </w:rPr>
        <w:t>or a model with the Julian date of a recording) with the lowest AIC</w:t>
      </w:r>
      <w:r w:rsidR="00950090">
        <w:rPr>
          <w:rFonts w:asciiTheme="minorHAnsi" w:hAnsiTheme="minorHAnsi" w:cstheme="minorHAnsi"/>
          <w:color w:val="222222"/>
          <w:sz w:val="22"/>
          <w:szCs w:val="22"/>
          <w:shd w:val="clear" w:color="auto" w:fill="FFFFFF"/>
        </w:rPr>
        <w:t xml:space="preserve"> in each model set. To reduce processing time and </w:t>
      </w:r>
      <w:r w:rsidR="00C7222E">
        <w:rPr>
          <w:rFonts w:asciiTheme="minorHAnsi" w:hAnsiTheme="minorHAnsi" w:cstheme="minorHAnsi"/>
          <w:color w:val="222222"/>
          <w:sz w:val="22"/>
          <w:szCs w:val="22"/>
          <w:shd w:val="clear" w:color="auto" w:fill="FFFFFF"/>
        </w:rPr>
        <w:t xml:space="preserve">issues of </w:t>
      </w:r>
      <w:proofErr w:type="spellStart"/>
      <w:r w:rsidR="00C7222E">
        <w:rPr>
          <w:rFonts w:asciiTheme="minorHAnsi" w:hAnsiTheme="minorHAnsi" w:cstheme="minorHAnsi"/>
          <w:color w:val="222222"/>
          <w:sz w:val="22"/>
          <w:szCs w:val="22"/>
          <w:shd w:val="clear" w:color="auto" w:fill="FFFFFF"/>
        </w:rPr>
        <w:t>multicollinarity</w:t>
      </w:r>
      <w:proofErr w:type="spellEnd"/>
      <w:r w:rsidR="00950090">
        <w:rPr>
          <w:rFonts w:asciiTheme="minorHAnsi" w:hAnsiTheme="minorHAnsi" w:cstheme="minorHAnsi"/>
          <w:color w:val="222222"/>
          <w:sz w:val="22"/>
          <w:szCs w:val="22"/>
          <w:shd w:val="clear" w:color="auto" w:fill="FFFFFF"/>
        </w:rPr>
        <w:t>, we excluded models with</w:t>
      </w:r>
      <w:r w:rsidR="00C7222E">
        <w:rPr>
          <w:rFonts w:asciiTheme="minorHAnsi" w:hAnsiTheme="minorHAnsi" w:cstheme="minorHAnsi"/>
          <w:color w:val="222222"/>
          <w:sz w:val="22"/>
          <w:szCs w:val="22"/>
          <w:shd w:val="clear" w:color="auto" w:fill="FFFFFF"/>
        </w:rPr>
        <w:t xml:space="preserve"> &gt; 3 abundance and/or detection covariates and </w:t>
      </w:r>
      <w:r w:rsidR="00867FCC">
        <w:rPr>
          <w:rFonts w:asciiTheme="minorHAnsi" w:hAnsiTheme="minorHAnsi" w:cstheme="minorHAnsi"/>
          <w:color w:val="222222"/>
          <w:sz w:val="22"/>
          <w:szCs w:val="22"/>
          <w:shd w:val="clear" w:color="auto" w:fill="FFFFFF"/>
        </w:rPr>
        <w:t xml:space="preserve">predictors </w:t>
      </w:r>
      <w:r w:rsidR="00FD7F76">
        <w:rPr>
          <w:rFonts w:asciiTheme="minorHAnsi" w:hAnsiTheme="minorHAnsi" w:cstheme="minorHAnsi"/>
          <w:color w:val="222222"/>
          <w:sz w:val="22"/>
          <w:szCs w:val="22"/>
          <w:shd w:val="clear" w:color="auto" w:fill="FFFFFF"/>
        </w:rPr>
        <w:t>with correlation coefficients whose absolute values were &gt; 0.7.</w:t>
      </w:r>
    </w:p>
    <w:p w14:paraId="17E2A7B9" w14:textId="77777777" w:rsidR="006C5ED7" w:rsidRDefault="006C5ED7" w:rsidP="006C5ED7">
      <w:pPr>
        <w:rPr>
          <w:rFonts w:asciiTheme="minorHAnsi" w:hAnsiTheme="minorHAnsi" w:cstheme="minorHAnsi"/>
          <w:color w:val="222222"/>
          <w:sz w:val="22"/>
          <w:szCs w:val="22"/>
          <w:shd w:val="clear" w:color="auto" w:fill="FFFFFF"/>
        </w:rPr>
      </w:pPr>
    </w:p>
    <w:p w14:paraId="6D491F66" w14:textId="7EC95C21" w:rsidR="006C5ED7" w:rsidRPr="00524E92" w:rsidRDefault="006C5ED7" w:rsidP="006C5ED7">
      <w:pPr>
        <w:rPr>
          <w:rFonts w:asciiTheme="minorHAnsi" w:hAnsiTheme="minorHAnsi" w:cstheme="minorHAnsi"/>
          <w:color w:val="222222"/>
          <w:sz w:val="22"/>
          <w:szCs w:val="22"/>
          <w:shd w:val="clear" w:color="auto" w:fill="FFFFFF"/>
        </w:rPr>
      </w:pPr>
      <w:r>
        <w:rPr>
          <w:rFonts w:asciiTheme="minorHAnsi" w:hAnsiTheme="minorHAnsi" w:cstheme="minorHAnsi"/>
          <w:color w:val="222222"/>
          <w:sz w:val="22"/>
          <w:szCs w:val="22"/>
          <w:shd w:val="clear" w:color="auto" w:fill="FFFFFF"/>
        </w:rPr>
        <w:t xml:space="preserve">Averaging predictions from the separate models: We obtained estimated abundance of each species at each station from the AVI, Beaudoin, and LIDAR-based vegetation models and compared estimated abundance against the maximum count of each species at each station, to assess how well models based on different kinds of GIS data predicted species counts at each station. We then calculated an average predicted abundance for each species at each station from the 3 kinds of </w:t>
      </w:r>
      <w:r w:rsidR="00A20AC6">
        <w:rPr>
          <w:rFonts w:asciiTheme="minorHAnsi" w:hAnsiTheme="minorHAnsi" w:cstheme="minorHAnsi"/>
          <w:color w:val="222222"/>
          <w:sz w:val="22"/>
          <w:szCs w:val="22"/>
          <w:shd w:val="clear" w:color="auto" w:fill="FFFFFF"/>
        </w:rPr>
        <w:t>predictions based on AVI, Beaudoin, and LIDAR-based vegetation models, to see if the average prediction performed better than the individual model predictions.</w:t>
      </w:r>
    </w:p>
    <w:p w14:paraId="18AC76EF" w14:textId="1979CA40" w:rsidR="006C5ED7" w:rsidRDefault="006C5ED7" w:rsidP="0004650A">
      <w:pPr>
        <w:rPr>
          <w:rFonts w:asciiTheme="minorHAnsi" w:hAnsiTheme="minorHAnsi" w:cstheme="minorHAnsi"/>
          <w:color w:val="222222"/>
          <w:sz w:val="22"/>
          <w:szCs w:val="22"/>
          <w:shd w:val="clear" w:color="auto" w:fill="FFFFFF"/>
        </w:rPr>
      </w:pPr>
    </w:p>
    <w:p w14:paraId="3AB453F9" w14:textId="4129E658" w:rsidR="006C5ED7" w:rsidRDefault="006C5ED7" w:rsidP="0004650A">
      <w:pPr>
        <w:rPr>
          <w:rFonts w:asciiTheme="minorHAnsi" w:hAnsiTheme="minorHAnsi" w:cstheme="minorHAnsi"/>
          <w:color w:val="222222"/>
          <w:sz w:val="22"/>
          <w:szCs w:val="22"/>
          <w:shd w:val="clear" w:color="auto" w:fill="FFFFFF"/>
        </w:rPr>
      </w:pPr>
      <w:r>
        <w:rPr>
          <w:rFonts w:asciiTheme="minorHAnsi" w:hAnsiTheme="minorHAnsi" w:cstheme="minorHAnsi"/>
          <w:color w:val="222222"/>
          <w:sz w:val="22"/>
          <w:szCs w:val="22"/>
          <w:shd w:val="clear" w:color="auto" w:fill="FFFFFF"/>
        </w:rPr>
        <w:t xml:space="preserve">Combining predictors from different GIS data: For each species, we identified the predictors with the strongest influence on bird abundance at each station by generating 95 % confidence intervals for the point estimates of each predictor. We selected those predictors from each </w:t>
      </w:r>
      <w:r>
        <w:rPr>
          <w:rFonts w:asciiTheme="minorHAnsi" w:hAnsiTheme="minorHAnsi" w:cstheme="minorHAnsi"/>
          <w:color w:val="222222"/>
          <w:sz w:val="22"/>
          <w:szCs w:val="22"/>
          <w:shd w:val="clear" w:color="auto" w:fill="FFFFFF"/>
        </w:rPr>
        <w:lastRenderedPageBreak/>
        <w:t>model whose confidence interval limits were both negative or both positive and excluded zero. We then combined these predictors in a fourth N-mixture model for each species to determine if combining predictors from different kinds of GIS data resulted in more accurate predictions of species.</w:t>
      </w:r>
    </w:p>
    <w:p w14:paraId="7F7684B3" w14:textId="00CDB2DA" w:rsidR="001E500D" w:rsidRDefault="001E500D" w:rsidP="0004650A">
      <w:pPr>
        <w:rPr>
          <w:rFonts w:asciiTheme="minorHAnsi" w:hAnsiTheme="minorHAnsi" w:cstheme="minorHAnsi"/>
          <w:color w:val="222222"/>
          <w:sz w:val="22"/>
          <w:szCs w:val="22"/>
          <w:shd w:val="clear" w:color="auto" w:fill="FFFFFF"/>
        </w:rPr>
      </w:pPr>
    </w:p>
    <w:p w14:paraId="6E53175B" w14:textId="5454B42B" w:rsidR="001E500D" w:rsidRDefault="001E500D" w:rsidP="0004650A">
      <w:pPr>
        <w:rPr>
          <w:rFonts w:asciiTheme="minorHAnsi" w:hAnsiTheme="minorHAnsi" w:cstheme="minorHAnsi"/>
          <w:color w:val="222222"/>
          <w:sz w:val="22"/>
          <w:szCs w:val="22"/>
          <w:shd w:val="clear" w:color="auto" w:fill="FFFFFF"/>
        </w:rPr>
      </w:pPr>
      <w:r>
        <w:rPr>
          <w:rFonts w:asciiTheme="minorHAnsi" w:hAnsiTheme="minorHAnsi" w:cstheme="minorHAnsi"/>
          <w:color w:val="222222"/>
          <w:sz w:val="22"/>
          <w:szCs w:val="22"/>
          <w:shd w:val="clear" w:color="auto" w:fill="FFFFFF"/>
        </w:rPr>
        <w:t xml:space="preserve">For the top AVI, satellite, lidar, and composite models, </w:t>
      </w:r>
      <w:r w:rsidR="00505352">
        <w:rPr>
          <w:rFonts w:asciiTheme="minorHAnsi" w:hAnsiTheme="minorHAnsi" w:cstheme="minorHAnsi"/>
          <w:color w:val="222222"/>
          <w:sz w:val="22"/>
          <w:szCs w:val="22"/>
          <w:shd w:val="clear" w:color="auto" w:fill="FFFFFF"/>
        </w:rPr>
        <w:t xml:space="preserve">we assessed the goodness-of-fit of the model by testing for overdispersion in </w:t>
      </w:r>
      <w:r w:rsidR="004B5E4E">
        <w:rPr>
          <w:rFonts w:asciiTheme="minorHAnsi" w:hAnsiTheme="minorHAnsi" w:cstheme="minorHAnsi"/>
          <w:color w:val="222222"/>
          <w:sz w:val="22"/>
          <w:szCs w:val="22"/>
          <w:shd w:val="clear" w:color="auto" w:fill="FFFFFF"/>
        </w:rPr>
        <w:t xml:space="preserve">Dunn-Smyth </w:t>
      </w:r>
      <w:r w:rsidR="00505352">
        <w:rPr>
          <w:rFonts w:asciiTheme="minorHAnsi" w:hAnsiTheme="minorHAnsi" w:cstheme="minorHAnsi"/>
          <w:color w:val="222222"/>
          <w:sz w:val="22"/>
          <w:szCs w:val="22"/>
          <w:shd w:val="clear" w:color="auto" w:fill="FFFFFF"/>
        </w:rPr>
        <w:t>residuals</w:t>
      </w:r>
      <w:r w:rsidR="004B5E4E">
        <w:rPr>
          <w:rFonts w:asciiTheme="minorHAnsi" w:hAnsiTheme="minorHAnsi" w:cstheme="minorHAnsi"/>
          <w:color w:val="222222"/>
          <w:sz w:val="22"/>
          <w:szCs w:val="22"/>
          <w:shd w:val="clear" w:color="auto" w:fill="FFFFFF"/>
        </w:rPr>
        <w:t xml:space="preserve"> (marginal, site-sum, observation)</w:t>
      </w:r>
      <w:r w:rsidR="007237BE">
        <w:rPr>
          <w:rFonts w:asciiTheme="minorHAnsi" w:hAnsiTheme="minorHAnsi" w:cstheme="minorHAnsi"/>
          <w:color w:val="222222"/>
          <w:sz w:val="22"/>
          <w:szCs w:val="22"/>
          <w:shd w:val="clear" w:color="auto" w:fill="FFFFFF"/>
        </w:rPr>
        <w:t xml:space="preserve">, in which </w:t>
      </w:r>
      <w:r w:rsidR="007237BE" w:rsidRPr="006B1CE1">
        <w:rPr>
          <w:rFonts w:asciiTheme="minorHAnsi" w:hAnsiTheme="minorHAnsi" w:cstheme="minorHAnsi"/>
          <w:i/>
          <w:iCs/>
          <w:color w:val="222222"/>
          <w:sz w:val="22"/>
          <w:szCs w:val="22"/>
          <w:shd w:val="clear" w:color="auto" w:fill="FFFFFF"/>
        </w:rPr>
        <w:t>c-hat</w:t>
      </w:r>
      <w:r w:rsidR="007237BE">
        <w:rPr>
          <w:rFonts w:asciiTheme="minorHAnsi" w:hAnsiTheme="minorHAnsi" w:cstheme="minorHAnsi"/>
          <w:color w:val="222222"/>
          <w:sz w:val="22"/>
          <w:szCs w:val="22"/>
          <w:shd w:val="clear" w:color="auto" w:fill="FFFFFF"/>
        </w:rPr>
        <w:t xml:space="preserve"> values closer to 1 indicated acceptable fit</w:t>
      </w:r>
      <w:r w:rsidR="002E74D0">
        <w:rPr>
          <w:rFonts w:asciiTheme="minorHAnsi" w:hAnsiTheme="minorHAnsi" w:cstheme="minorHAnsi"/>
          <w:color w:val="222222"/>
          <w:sz w:val="22"/>
          <w:szCs w:val="22"/>
          <w:shd w:val="clear" w:color="auto" w:fill="FFFFFF"/>
        </w:rPr>
        <w:t xml:space="preserve"> and c-hat values &gt;&gt; 1 indicated overdispersion</w:t>
      </w:r>
      <w:r w:rsidR="007237BE">
        <w:rPr>
          <w:rFonts w:asciiTheme="minorHAnsi" w:hAnsiTheme="minorHAnsi" w:cstheme="minorHAnsi"/>
          <w:color w:val="222222"/>
          <w:sz w:val="22"/>
          <w:szCs w:val="22"/>
          <w:shd w:val="clear" w:color="auto" w:fill="FFFFFF"/>
        </w:rPr>
        <w:t xml:space="preserve">. </w:t>
      </w:r>
      <w:r w:rsidR="004B5E4E">
        <w:rPr>
          <w:rFonts w:asciiTheme="minorHAnsi" w:hAnsiTheme="minorHAnsi" w:cstheme="minorHAnsi"/>
          <w:color w:val="222222"/>
          <w:sz w:val="22"/>
          <w:szCs w:val="22"/>
          <w:shd w:val="clear" w:color="auto" w:fill="FFFFFF"/>
        </w:rPr>
        <w:t xml:space="preserve">We also plotted residuals against fitted values to check for heteroscedasticity and </w:t>
      </w:r>
      <w:r w:rsidR="006B1CE1">
        <w:rPr>
          <w:rFonts w:asciiTheme="minorHAnsi" w:hAnsiTheme="minorHAnsi" w:cstheme="minorHAnsi"/>
          <w:color w:val="222222"/>
          <w:sz w:val="22"/>
          <w:szCs w:val="22"/>
          <w:shd w:val="clear" w:color="auto" w:fill="FFFFFF"/>
        </w:rPr>
        <w:t>plotted residuals within Q-Q plots to assess normality in the residuals (Knape et al. 2017).</w:t>
      </w:r>
    </w:p>
    <w:p w14:paraId="5090B022" w14:textId="59C1F260" w:rsidR="002F2E67" w:rsidRDefault="002F2E67" w:rsidP="0004650A">
      <w:pPr>
        <w:rPr>
          <w:rFonts w:asciiTheme="minorHAnsi" w:hAnsiTheme="minorHAnsi" w:cstheme="minorHAnsi"/>
          <w:color w:val="222222"/>
          <w:sz w:val="22"/>
          <w:szCs w:val="22"/>
          <w:shd w:val="clear" w:color="auto" w:fill="FFFFFF"/>
        </w:rPr>
      </w:pPr>
    </w:p>
    <w:p w14:paraId="007C278B" w14:textId="518459E0" w:rsidR="002F2E67" w:rsidRDefault="00392D62" w:rsidP="0004650A">
      <w:pPr>
        <w:rPr>
          <w:rFonts w:asciiTheme="minorHAnsi" w:hAnsiTheme="minorHAnsi" w:cstheme="minorHAnsi"/>
          <w:color w:val="222222"/>
          <w:sz w:val="22"/>
          <w:szCs w:val="22"/>
          <w:shd w:val="clear" w:color="auto" w:fill="FFFFFF"/>
        </w:rPr>
      </w:pPr>
      <w:r>
        <w:rPr>
          <w:rFonts w:asciiTheme="minorHAnsi" w:hAnsiTheme="minorHAnsi" w:cstheme="minorHAnsi"/>
          <w:color w:val="222222"/>
          <w:sz w:val="22"/>
          <w:szCs w:val="22"/>
          <w:shd w:val="clear" w:color="auto" w:fill="FFFFFF"/>
        </w:rPr>
        <w:t>To compare if</w:t>
      </w:r>
      <w:r w:rsidRPr="00392D62">
        <w:rPr>
          <w:rFonts w:asciiTheme="minorHAnsi" w:hAnsiTheme="minorHAnsi" w:cstheme="minorHAnsi"/>
          <w:color w:val="222222"/>
          <w:sz w:val="22"/>
          <w:szCs w:val="22"/>
          <w:shd w:val="clear" w:color="auto" w:fill="FFFFFF"/>
        </w:rPr>
        <w:t xml:space="preserve"> averaged predicted abundances of each species from </w:t>
      </w:r>
      <w:r>
        <w:rPr>
          <w:rFonts w:asciiTheme="minorHAnsi" w:hAnsiTheme="minorHAnsi" w:cstheme="minorHAnsi"/>
          <w:color w:val="222222"/>
          <w:sz w:val="22"/>
          <w:szCs w:val="22"/>
          <w:shd w:val="clear" w:color="auto" w:fill="FFFFFF"/>
        </w:rPr>
        <w:t>each kind of</w:t>
      </w:r>
      <w:r w:rsidRPr="00392D62">
        <w:rPr>
          <w:rFonts w:asciiTheme="minorHAnsi" w:hAnsiTheme="minorHAnsi" w:cstheme="minorHAnsi"/>
          <w:color w:val="222222"/>
          <w:sz w:val="22"/>
          <w:szCs w:val="22"/>
          <w:shd w:val="clear" w:color="auto" w:fill="FFFFFF"/>
        </w:rPr>
        <w:t xml:space="preserve"> data source</w:t>
      </w:r>
      <w:r w:rsidR="00535A30">
        <w:rPr>
          <w:rFonts w:asciiTheme="minorHAnsi" w:hAnsiTheme="minorHAnsi" w:cstheme="minorHAnsi"/>
          <w:color w:val="222222"/>
          <w:sz w:val="22"/>
          <w:szCs w:val="22"/>
          <w:shd w:val="clear" w:color="auto" w:fill="FFFFFF"/>
        </w:rPr>
        <w:t xml:space="preserve">, </w:t>
      </w:r>
      <w:r w:rsidR="0017373A">
        <w:rPr>
          <w:rFonts w:asciiTheme="minorHAnsi" w:hAnsiTheme="minorHAnsi" w:cstheme="minorHAnsi"/>
          <w:color w:val="222222"/>
          <w:sz w:val="22"/>
          <w:szCs w:val="22"/>
          <w:shd w:val="clear" w:color="auto" w:fill="FFFFFF"/>
        </w:rPr>
        <w:t xml:space="preserve">we generated maps where predicted abundances were averaged from the predictions of the top AVI, satellite and lidar models, and we compared those mean predictions to the predictions from the top composite model, for those species in which a composite model </w:t>
      </w:r>
      <w:r w:rsidR="007D71AD">
        <w:rPr>
          <w:rFonts w:asciiTheme="minorHAnsi" w:hAnsiTheme="minorHAnsi" w:cstheme="minorHAnsi"/>
          <w:color w:val="222222"/>
          <w:sz w:val="22"/>
          <w:szCs w:val="22"/>
          <w:shd w:val="clear" w:color="auto" w:fill="FFFFFF"/>
        </w:rPr>
        <w:t>better explained abundance than models based on a single data source</w:t>
      </w:r>
      <w:r w:rsidRPr="00392D62">
        <w:rPr>
          <w:rFonts w:asciiTheme="minorHAnsi" w:hAnsiTheme="minorHAnsi" w:cstheme="minorHAnsi"/>
          <w:color w:val="222222"/>
          <w:sz w:val="22"/>
          <w:szCs w:val="22"/>
          <w:shd w:val="clear" w:color="auto" w:fill="FFFFFF"/>
        </w:rPr>
        <w:t>.</w:t>
      </w:r>
    </w:p>
    <w:p w14:paraId="73E6E7A3" w14:textId="77777777" w:rsidR="00524E92" w:rsidRPr="0004650A" w:rsidRDefault="00524E92" w:rsidP="0004650A"/>
    <w:p w14:paraId="0BFAF332" w14:textId="71FEBBC5" w:rsidR="00051143" w:rsidRPr="0099235C" w:rsidRDefault="00051143" w:rsidP="00051143">
      <w:pPr>
        <w:pStyle w:val="Heading2"/>
        <w:rPr>
          <w:rFonts w:ascii="Cambria" w:hAnsi="Cambria" w:cs="Times New Roman"/>
          <w:i w:val="0"/>
          <w:iCs w:val="0"/>
          <w:color w:val="44546A" w:themeColor="text2"/>
          <w:sz w:val="24"/>
          <w:szCs w:val="24"/>
        </w:rPr>
      </w:pPr>
      <w:r>
        <w:rPr>
          <w:rFonts w:ascii="Cambria" w:hAnsi="Cambria" w:cs="Times New Roman"/>
          <w:i w:val="0"/>
          <w:iCs w:val="0"/>
          <w:color w:val="44546A" w:themeColor="text2"/>
          <w:sz w:val="24"/>
          <w:szCs w:val="24"/>
        </w:rPr>
        <w:t>Results</w:t>
      </w:r>
      <w:r w:rsidRPr="0099235C">
        <w:rPr>
          <w:rFonts w:ascii="Cambria" w:hAnsi="Cambria" w:cs="Times New Roman"/>
          <w:i w:val="0"/>
          <w:iCs w:val="0"/>
          <w:color w:val="44546A" w:themeColor="text2"/>
          <w:sz w:val="24"/>
          <w:szCs w:val="24"/>
        </w:rPr>
        <w:t>:</w:t>
      </w:r>
    </w:p>
    <w:p w14:paraId="008C7718" w14:textId="0BF03F5E" w:rsidR="00A73103" w:rsidRDefault="00A84AD9" w:rsidP="00051143">
      <w:pPr>
        <w:rPr>
          <w:rFonts w:asciiTheme="minorHAnsi" w:hAnsiTheme="minorHAnsi" w:cstheme="minorHAnsi"/>
          <w:sz w:val="22"/>
          <w:szCs w:val="22"/>
        </w:rPr>
      </w:pPr>
      <w:r>
        <w:rPr>
          <w:rFonts w:asciiTheme="minorHAnsi" w:hAnsiTheme="minorHAnsi" w:cstheme="minorHAnsi"/>
          <w:i/>
          <w:iCs/>
          <w:sz w:val="22"/>
          <w:szCs w:val="22"/>
        </w:rPr>
        <w:t>Alder Flycatcher</w:t>
      </w:r>
      <w:r w:rsidR="00A73103">
        <w:rPr>
          <w:rFonts w:asciiTheme="minorHAnsi" w:hAnsiTheme="minorHAnsi" w:cstheme="minorHAnsi"/>
          <w:sz w:val="22"/>
          <w:szCs w:val="22"/>
        </w:rPr>
        <w:t xml:space="preserve">. </w:t>
      </w:r>
      <w:r w:rsidR="00356957">
        <w:rPr>
          <w:rFonts w:asciiTheme="minorHAnsi" w:hAnsiTheme="minorHAnsi" w:cstheme="minorHAnsi"/>
          <w:sz w:val="22"/>
          <w:szCs w:val="22"/>
        </w:rPr>
        <w:t>Alder Flycatcher detection probability increased with Julian day in general and abundance was positively associated with variables in the different GIS layers related to short deciduous vegetation. In the AVI layer, Alder Flycatcher abundance was most strongly predicted by and negatively related to the amount of black spruce within 500 m</w:t>
      </w:r>
      <w:r w:rsidR="005F6FAF">
        <w:rPr>
          <w:rFonts w:asciiTheme="minorHAnsi" w:hAnsiTheme="minorHAnsi" w:cstheme="minorHAnsi"/>
          <w:sz w:val="22"/>
          <w:szCs w:val="22"/>
        </w:rPr>
        <w:t xml:space="preserve"> (Fig. 2)</w:t>
      </w:r>
      <w:r w:rsidR="00051143" w:rsidRPr="0099235C">
        <w:rPr>
          <w:rFonts w:asciiTheme="minorHAnsi" w:hAnsiTheme="minorHAnsi" w:cstheme="minorHAnsi"/>
          <w:sz w:val="22"/>
          <w:szCs w:val="22"/>
        </w:rPr>
        <w:t>.</w:t>
      </w:r>
      <w:r w:rsidR="00356957">
        <w:rPr>
          <w:rFonts w:asciiTheme="minorHAnsi" w:hAnsiTheme="minorHAnsi" w:cstheme="minorHAnsi"/>
          <w:sz w:val="22"/>
          <w:szCs w:val="22"/>
        </w:rPr>
        <w:t xml:space="preserve"> In the satellite layer, abundance increased with the proportion of trembling aspen within 50 m</w:t>
      </w:r>
      <w:r w:rsidR="00051143" w:rsidRPr="0099235C">
        <w:rPr>
          <w:rFonts w:asciiTheme="minorHAnsi" w:hAnsiTheme="minorHAnsi" w:cstheme="minorHAnsi"/>
          <w:sz w:val="22"/>
          <w:szCs w:val="22"/>
        </w:rPr>
        <w:t xml:space="preserve"> </w:t>
      </w:r>
      <w:r w:rsidR="00356957">
        <w:rPr>
          <w:rFonts w:asciiTheme="minorHAnsi" w:hAnsiTheme="minorHAnsi" w:cstheme="minorHAnsi"/>
          <w:sz w:val="22"/>
          <w:szCs w:val="22"/>
        </w:rPr>
        <w:t>and decreased with the total live above-ground biomass within 50 m (Fig. 3). In the lidar layer, abundance increased with standard deviation in percent canopy density and density of hits 1-1.5 m above ground and decreased with density of hits 1.5-2 m above ground, within 150 m (Fig. 4). When variables from different layers were modelled together, a composite model best predicted Alder Flycatcher abundance. In the composite model, Alder Flycatcher abundance was best predicted by and increased with the proportion of trembling aspen within 50 m and standard deviation in percent canopy density within 150 m (Fig. 5).</w:t>
      </w:r>
    </w:p>
    <w:p w14:paraId="46DF55AA" w14:textId="77777777" w:rsidR="00A73103" w:rsidRDefault="00A73103" w:rsidP="00051143">
      <w:pPr>
        <w:rPr>
          <w:rFonts w:asciiTheme="minorHAnsi" w:hAnsiTheme="minorHAnsi" w:cstheme="minorHAnsi"/>
          <w:sz w:val="22"/>
          <w:szCs w:val="22"/>
        </w:rPr>
      </w:pPr>
    </w:p>
    <w:p w14:paraId="3EADD449" w14:textId="3CC360C4" w:rsidR="00DB56A2" w:rsidRDefault="00DB56A2" w:rsidP="00DB56A2">
      <w:pPr>
        <w:rPr>
          <w:rFonts w:asciiTheme="minorHAnsi" w:hAnsiTheme="minorHAnsi" w:cstheme="minorHAnsi"/>
          <w:sz w:val="22"/>
          <w:szCs w:val="22"/>
        </w:rPr>
      </w:pPr>
      <w:r>
        <w:rPr>
          <w:rFonts w:asciiTheme="minorHAnsi" w:hAnsiTheme="minorHAnsi" w:cstheme="minorHAnsi"/>
          <w:i/>
          <w:iCs/>
          <w:sz w:val="22"/>
          <w:szCs w:val="22"/>
        </w:rPr>
        <w:t>American Robin</w:t>
      </w:r>
      <w:r>
        <w:rPr>
          <w:rFonts w:asciiTheme="minorHAnsi" w:hAnsiTheme="minorHAnsi" w:cstheme="minorHAnsi"/>
          <w:sz w:val="22"/>
          <w:szCs w:val="22"/>
        </w:rPr>
        <w:t>. American Robin detection probability decreased with Julian day in general and abundance was positively associated with variables in the different GIS layers related to short vegetation. In the AVI layer, American Robin abundance decreased with weighted mean forest age and increased with the amounts of bog and shrubland habitats within 500 m (Fig. 6)</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the proportion of balsam fir within 500 m</w:t>
      </w:r>
      <w:r w:rsidRPr="0099235C">
        <w:rPr>
          <w:rFonts w:asciiTheme="minorHAnsi" w:hAnsiTheme="minorHAnsi" w:cstheme="minorHAnsi"/>
          <w:sz w:val="22"/>
          <w:szCs w:val="22"/>
        </w:rPr>
        <w:t xml:space="preserve"> </w:t>
      </w:r>
      <w:r>
        <w:rPr>
          <w:rFonts w:asciiTheme="minorHAnsi" w:hAnsiTheme="minorHAnsi" w:cstheme="minorHAnsi"/>
          <w:sz w:val="22"/>
          <w:szCs w:val="22"/>
        </w:rPr>
        <w:t>and increased with the total dead above-ground biomass within 500 m (Fig. 7). In the lidar layer, abundance decreased with mean maximum height of hits and increased with the density of hits 4-5 m above ground, within 150 m (Fig. 8). When variables from different layers were modelled together, a composite model best predicted American Robin abundance. In the composite model, American Robin abundance decreased with mean maximum height of hits within 150 m and the proportion of balsam fir within 500 m</w:t>
      </w:r>
      <w:r w:rsidRPr="0099235C">
        <w:rPr>
          <w:rFonts w:asciiTheme="minorHAnsi" w:hAnsiTheme="minorHAnsi" w:cstheme="minorHAnsi"/>
          <w:sz w:val="22"/>
          <w:szCs w:val="22"/>
        </w:rPr>
        <w:t xml:space="preserve"> </w:t>
      </w:r>
      <w:r>
        <w:rPr>
          <w:rFonts w:asciiTheme="minorHAnsi" w:hAnsiTheme="minorHAnsi" w:cstheme="minorHAnsi"/>
          <w:sz w:val="22"/>
          <w:szCs w:val="22"/>
        </w:rPr>
        <w:t>and increased with the total dead above-ground biomass within 500 m (Fig. 9).</w:t>
      </w:r>
    </w:p>
    <w:p w14:paraId="322217F3" w14:textId="77777777" w:rsidR="00DB56A2" w:rsidRDefault="00DB56A2" w:rsidP="00051143">
      <w:pPr>
        <w:rPr>
          <w:rFonts w:asciiTheme="minorHAnsi" w:hAnsiTheme="minorHAnsi" w:cstheme="minorHAnsi"/>
          <w:i/>
          <w:iCs/>
          <w:sz w:val="22"/>
          <w:szCs w:val="22"/>
        </w:rPr>
      </w:pPr>
    </w:p>
    <w:p w14:paraId="41458174" w14:textId="2ED0183A" w:rsidR="00386A43" w:rsidRDefault="00386A43" w:rsidP="00386A43">
      <w:pPr>
        <w:rPr>
          <w:rFonts w:asciiTheme="minorHAnsi" w:hAnsiTheme="minorHAnsi" w:cstheme="minorHAnsi"/>
          <w:sz w:val="22"/>
          <w:szCs w:val="22"/>
        </w:rPr>
      </w:pPr>
      <w:r>
        <w:rPr>
          <w:rFonts w:asciiTheme="minorHAnsi" w:hAnsiTheme="minorHAnsi" w:cstheme="minorHAnsi"/>
          <w:i/>
          <w:iCs/>
          <w:sz w:val="22"/>
          <w:szCs w:val="22"/>
        </w:rPr>
        <w:t>Boreal Chickadee</w:t>
      </w:r>
      <w:r>
        <w:rPr>
          <w:rFonts w:asciiTheme="minorHAnsi" w:hAnsiTheme="minorHAnsi" w:cstheme="minorHAnsi"/>
          <w:sz w:val="22"/>
          <w:szCs w:val="22"/>
        </w:rPr>
        <w:t xml:space="preserve">. Boreal Chickadee abundance was positively associated with variables in the different GIS layers related to older, shorter coniferous forests. In the AVI layer, Boreal Chickadee abundance increased with weighted mean forest age and decreased with the </w:t>
      </w:r>
      <w:r>
        <w:rPr>
          <w:rFonts w:asciiTheme="minorHAnsi" w:hAnsiTheme="minorHAnsi" w:cstheme="minorHAnsi"/>
          <w:sz w:val="22"/>
          <w:szCs w:val="22"/>
        </w:rPr>
        <w:lastRenderedPageBreak/>
        <w:t>amounts of trembling aspen and open water within 50 m (Fig. 10)</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increased with the proportions of balsam fir and willow within 500 m</w:t>
      </w:r>
      <w:r w:rsidRPr="0099235C">
        <w:rPr>
          <w:rFonts w:asciiTheme="minorHAnsi" w:hAnsiTheme="minorHAnsi" w:cstheme="minorHAnsi"/>
          <w:sz w:val="22"/>
          <w:szCs w:val="22"/>
        </w:rPr>
        <w:t xml:space="preserve"> </w:t>
      </w:r>
      <w:r>
        <w:rPr>
          <w:rFonts w:asciiTheme="minorHAnsi" w:hAnsiTheme="minorHAnsi" w:cstheme="minorHAnsi"/>
          <w:sz w:val="22"/>
          <w:szCs w:val="22"/>
        </w:rPr>
        <w:t xml:space="preserve">and with the weighted average forest age within 500 m (Fig. 11). In the lidar layer, abundance increased with the density of hits </w:t>
      </w:r>
      <w:r w:rsidR="000C0688">
        <w:rPr>
          <w:rFonts w:asciiTheme="minorHAnsi" w:hAnsiTheme="minorHAnsi" w:cstheme="minorHAnsi"/>
          <w:sz w:val="22"/>
          <w:szCs w:val="22"/>
        </w:rPr>
        <w:t>3-4</w:t>
      </w:r>
      <w:r>
        <w:rPr>
          <w:rFonts w:asciiTheme="minorHAnsi" w:hAnsiTheme="minorHAnsi" w:cstheme="minorHAnsi"/>
          <w:sz w:val="22"/>
          <w:szCs w:val="22"/>
        </w:rPr>
        <w:t xml:space="preserve"> m above ground, within 150 m (Fig. 12). When variables from different layers were modelled together, a composite model best predicted Boreal Chickadee abundance. In the composite model, Boreal Chickadee </w:t>
      </w:r>
      <w:r w:rsidR="000C0688">
        <w:rPr>
          <w:rFonts w:asciiTheme="minorHAnsi" w:hAnsiTheme="minorHAnsi" w:cstheme="minorHAnsi"/>
          <w:sz w:val="22"/>
          <w:szCs w:val="22"/>
        </w:rPr>
        <w:t>abundance increased with weighted mean forest age from the AVI layer within 50 m and the density of hits 3-4 m above ground from the lidar layer within 150 m, and decreased with the amounts of trembling aspen from the AVI layer within 50 m</w:t>
      </w:r>
      <w:r>
        <w:rPr>
          <w:rFonts w:asciiTheme="minorHAnsi" w:hAnsiTheme="minorHAnsi" w:cstheme="minorHAnsi"/>
          <w:sz w:val="22"/>
          <w:szCs w:val="22"/>
        </w:rPr>
        <w:t xml:space="preserve"> (Fig. 13).</w:t>
      </w:r>
      <w:r w:rsidR="006E064B">
        <w:rPr>
          <w:rFonts w:asciiTheme="minorHAnsi" w:hAnsiTheme="minorHAnsi" w:cstheme="minorHAnsi"/>
          <w:sz w:val="22"/>
          <w:szCs w:val="22"/>
        </w:rPr>
        <w:t xml:space="preserve"> Boreal Chickadee abundance was overpredicted by the AVI and satellite layers and model had low goodness-of-fit according to examination of Dunn-Smyth model residuals.</w:t>
      </w:r>
    </w:p>
    <w:p w14:paraId="42405587" w14:textId="77777777" w:rsidR="00386A43" w:rsidRDefault="00386A43" w:rsidP="00051143">
      <w:pPr>
        <w:rPr>
          <w:rFonts w:asciiTheme="minorHAnsi" w:hAnsiTheme="minorHAnsi" w:cstheme="minorHAnsi"/>
          <w:i/>
          <w:iCs/>
          <w:sz w:val="22"/>
          <w:szCs w:val="22"/>
        </w:rPr>
      </w:pPr>
    </w:p>
    <w:p w14:paraId="6E21B48C" w14:textId="003E34E7" w:rsidR="00A73103" w:rsidRDefault="00583A3F" w:rsidP="00051143">
      <w:pPr>
        <w:rPr>
          <w:rFonts w:asciiTheme="minorHAnsi" w:hAnsiTheme="minorHAnsi" w:cstheme="minorHAnsi"/>
          <w:sz w:val="22"/>
          <w:szCs w:val="22"/>
        </w:rPr>
      </w:pPr>
      <w:r>
        <w:rPr>
          <w:rFonts w:asciiTheme="minorHAnsi" w:hAnsiTheme="minorHAnsi" w:cstheme="minorHAnsi"/>
          <w:i/>
          <w:iCs/>
          <w:sz w:val="22"/>
          <w:szCs w:val="22"/>
        </w:rPr>
        <w:t>Cedar Waxwing</w:t>
      </w:r>
      <w:r w:rsidR="00A73103">
        <w:rPr>
          <w:rFonts w:asciiTheme="minorHAnsi" w:hAnsiTheme="minorHAnsi" w:cstheme="minorHAnsi"/>
          <w:sz w:val="22"/>
          <w:szCs w:val="22"/>
        </w:rPr>
        <w:t xml:space="preserve">. </w:t>
      </w:r>
      <w:r>
        <w:rPr>
          <w:rFonts w:asciiTheme="minorHAnsi" w:hAnsiTheme="minorHAnsi" w:cstheme="minorHAnsi"/>
          <w:sz w:val="22"/>
          <w:szCs w:val="22"/>
        </w:rPr>
        <w:t>Cedar Waxwing detection probability decreased with Julian day and abundance was positively associated with variables in the different GIS layers related to shorter deciduous vegetation. In the AVI layer, Cedar Waxwing abundance increased with the amount of birch and decreased with the amount of black spruce within 150 m (Fig. 14)</w:t>
      </w:r>
      <w:r w:rsidRPr="0099235C">
        <w:rPr>
          <w:rFonts w:asciiTheme="minorHAnsi" w:hAnsiTheme="minorHAnsi" w:cstheme="minorHAnsi"/>
          <w:sz w:val="22"/>
          <w:szCs w:val="22"/>
        </w:rPr>
        <w:t>.</w:t>
      </w:r>
      <w:r>
        <w:rPr>
          <w:rFonts w:asciiTheme="minorHAnsi" w:hAnsiTheme="minorHAnsi" w:cstheme="minorHAnsi"/>
          <w:sz w:val="22"/>
          <w:szCs w:val="22"/>
        </w:rPr>
        <w:t xml:space="preserve"> Abundance was not well predicted by any satellite layer variables, in that the null model had a lower AIC than any variables at any spatial scale (Fig. 15). In the lidar layer, abundance increased with the density of hits 0.5-1 m above ground and decreased with the density of hits 1.5-2 m above ground, within 500 m (Fig. 16). When variables from different layers were modelled together, the top AVI model was more parsimonious than any satellite model, lidar model, or composite model (Fig. 17).</w:t>
      </w:r>
      <w:r w:rsidR="00051143" w:rsidRPr="0099235C">
        <w:rPr>
          <w:rFonts w:asciiTheme="minorHAnsi" w:hAnsiTheme="minorHAnsi" w:cstheme="minorHAnsi"/>
          <w:sz w:val="22"/>
          <w:szCs w:val="22"/>
        </w:rPr>
        <w:t xml:space="preserve"> </w:t>
      </w:r>
      <w:r>
        <w:rPr>
          <w:rFonts w:asciiTheme="minorHAnsi" w:hAnsiTheme="minorHAnsi" w:cstheme="minorHAnsi"/>
          <w:sz w:val="22"/>
          <w:szCs w:val="22"/>
        </w:rPr>
        <w:t xml:space="preserve">Cedar Waxwing was overpredicted by models except for AVI variables at the 500-m scale, and models had low goodness-of-fit based on </w:t>
      </w:r>
      <w:r w:rsidR="00674217">
        <w:rPr>
          <w:rFonts w:asciiTheme="minorHAnsi" w:hAnsiTheme="minorHAnsi" w:cstheme="minorHAnsi"/>
          <w:sz w:val="22"/>
          <w:szCs w:val="22"/>
        </w:rPr>
        <w:t xml:space="preserve">analyses of </w:t>
      </w:r>
      <w:r w:rsidR="006E064B">
        <w:rPr>
          <w:rFonts w:asciiTheme="minorHAnsi" w:hAnsiTheme="minorHAnsi" w:cstheme="minorHAnsi"/>
          <w:sz w:val="22"/>
          <w:szCs w:val="22"/>
        </w:rPr>
        <w:t xml:space="preserve">Dunn-Smyth model </w:t>
      </w:r>
      <w:r w:rsidR="00674217">
        <w:rPr>
          <w:rFonts w:asciiTheme="minorHAnsi" w:hAnsiTheme="minorHAnsi" w:cstheme="minorHAnsi"/>
          <w:sz w:val="22"/>
          <w:szCs w:val="22"/>
        </w:rPr>
        <w:t>residuals.</w:t>
      </w:r>
    </w:p>
    <w:p w14:paraId="4ADA3C77" w14:textId="77777777" w:rsidR="00770DE4" w:rsidRDefault="00770DE4" w:rsidP="00051143">
      <w:pPr>
        <w:rPr>
          <w:rFonts w:asciiTheme="minorHAnsi" w:hAnsiTheme="minorHAnsi" w:cstheme="minorHAnsi"/>
          <w:sz w:val="22"/>
          <w:szCs w:val="22"/>
        </w:rPr>
      </w:pPr>
    </w:p>
    <w:p w14:paraId="24F70A9F" w14:textId="0447B012" w:rsidR="006E064B" w:rsidRDefault="00674217" w:rsidP="006E064B">
      <w:pPr>
        <w:rPr>
          <w:rFonts w:asciiTheme="minorHAnsi" w:hAnsiTheme="minorHAnsi" w:cstheme="minorHAnsi"/>
          <w:sz w:val="22"/>
          <w:szCs w:val="22"/>
        </w:rPr>
      </w:pPr>
      <w:r>
        <w:rPr>
          <w:rFonts w:asciiTheme="minorHAnsi" w:hAnsiTheme="minorHAnsi" w:cstheme="minorHAnsi"/>
          <w:i/>
          <w:iCs/>
          <w:sz w:val="22"/>
          <w:szCs w:val="22"/>
        </w:rPr>
        <w:t>Chipping Sparrow</w:t>
      </w:r>
      <w:r>
        <w:rPr>
          <w:rFonts w:asciiTheme="minorHAnsi" w:hAnsiTheme="minorHAnsi" w:cstheme="minorHAnsi"/>
          <w:sz w:val="22"/>
          <w:szCs w:val="22"/>
        </w:rPr>
        <w:t>. Chipping Sparrow abundance was positively associated with variables in the different GIS layers related to shorter coniferous forests. In the AVI layer, Chipping Sparrow abundance decreased with the amount of trembling aspen within 50 m (Fig. 18)</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w:t>
      </w:r>
      <w:r w:rsidR="00F86594">
        <w:rPr>
          <w:rFonts w:asciiTheme="minorHAnsi" w:hAnsiTheme="minorHAnsi" w:cstheme="minorHAnsi"/>
          <w:sz w:val="22"/>
          <w:szCs w:val="22"/>
        </w:rPr>
        <w:t>de</w:t>
      </w:r>
      <w:r>
        <w:rPr>
          <w:rFonts w:asciiTheme="minorHAnsi" w:hAnsiTheme="minorHAnsi" w:cstheme="minorHAnsi"/>
          <w:sz w:val="22"/>
          <w:szCs w:val="22"/>
        </w:rPr>
        <w:t xml:space="preserve">creased with the proportion of </w:t>
      </w:r>
      <w:r w:rsidR="00F86594">
        <w:rPr>
          <w:rFonts w:asciiTheme="minorHAnsi" w:hAnsiTheme="minorHAnsi" w:cstheme="minorHAnsi"/>
          <w:sz w:val="22"/>
          <w:szCs w:val="22"/>
        </w:rPr>
        <w:t>all broad-leafed trees and total live above-ground biomass</w:t>
      </w:r>
      <w:r>
        <w:rPr>
          <w:rFonts w:asciiTheme="minorHAnsi" w:hAnsiTheme="minorHAnsi" w:cstheme="minorHAnsi"/>
          <w:sz w:val="22"/>
          <w:szCs w:val="22"/>
        </w:rPr>
        <w:t xml:space="preserve"> within 500 m</w:t>
      </w:r>
      <w:r w:rsidRPr="0099235C">
        <w:rPr>
          <w:rFonts w:asciiTheme="minorHAnsi" w:hAnsiTheme="minorHAnsi" w:cstheme="minorHAnsi"/>
          <w:sz w:val="22"/>
          <w:szCs w:val="22"/>
        </w:rPr>
        <w:t xml:space="preserve"> </w:t>
      </w:r>
      <w:r>
        <w:rPr>
          <w:rFonts w:asciiTheme="minorHAnsi" w:hAnsiTheme="minorHAnsi" w:cstheme="minorHAnsi"/>
          <w:sz w:val="22"/>
          <w:szCs w:val="22"/>
        </w:rPr>
        <w:t xml:space="preserve">(Fig. 19). In the lidar layer, abundance increased with </w:t>
      </w:r>
      <w:r w:rsidR="00F86594">
        <w:rPr>
          <w:rFonts w:asciiTheme="minorHAnsi" w:hAnsiTheme="minorHAnsi" w:cstheme="minorHAnsi"/>
          <w:sz w:val="22"/>
          <w:szCs w:val="22"/>
        </w:rPr>
        <w:t>standard deviation in percent canopy cover and</w:t>
      </w:r>
      <w:r>
        <w:rPr>
          <w:rFonts w:asciiTheme="minorHAnsi" w:hAnsiTheme="minorHAnsi" w:cstheme="minorHAnsi"/>
          <w:sz w:val="22"/>
          <w:szCs w:val="22"/>
        </w:rPr>
        <w:t xml:space="preserve"> density of hits </w:t>
      </w:r>
      <w:r w:rsidR="00F86594">
        <w:rPr>
          <w:rFonts w:asciiTheme="minorHAnsi" w:hAnsiTheme="minorHAnsi" w:cstheme="minorHAnsi"/>
          <w:sz w:val="22"/>
          <w:szCs w:val="22"/>
        </w:rPr>
        <w:t>4-5</w:t>
      </w:r>
      <w:r>
        <w:rPr>
          <w:rFonts w:asciiTheme="minorHAnsi" w:hAnsiTheme="minorHAnsi" w:cstheme="minorHAnsi"/>
          <w:sz w:val="22"/>
          <w:szCs w:val="22"/>
        </w:rPr>
        <w:t xml:space="preserve"> m above ground,</w:t>
      </w:r>
      <w:r w:rsidR="00F86594">
        <w:rPr>
          <w:rFonts w:asciiTheme="minorHAnsi" w:hAnsiTheme="minorHAnsi" w:cstheme="minorHAnsi"/>
          <w:sz w:val="22"/>
          <w:szCs w:val="22"/>
        </w:rPr>
        <w:t xml:space="preserve"> and decreased with mean maximum height,</w:t>
      </w:r>
      <w:r>
        <w:rPr>
          <w:rFonts w:asciiTheme="minorHAnsi" w:hAnsiTheme="minorHAnsi" w:cstheme="minorHAnsi"/>
          <w:sz w:val="22"/>
          <w:szCs w:val="22"/>
        </w:rPr>
        <w:t xml:space="preserve"> within 150 m (Fig. 20). When variables from different layers were modelled together, a composite model best predicted Chipping Sparrow abundance. In the composite model, Chipping Sparrow abundance </w:t>
      </w:r>
      <w:r w:rsidR="00F86594">
        <w:rPr>
          <w:rFonts w:asciiTheme="minorHAnsi" w:hAnsiTheme="minorHAnsi" w:cstheme="minorHAnsi"/>
          <w:sz w:val="22"/>
          <w:szCs w:val="22"/>
        </w:rPr>
        <w:t xml:space="preserve">increased with standard deviation in percent canopy cover and density of hits 4-5 m above ground within 150 m, decreased with mean maximum height within 150 m, and decreased with total above-ground biomass within 500 m </w:t>
      </w:r>
      <w:r>
        <w:rPr>
          <w:rFonts w:asciiTheme="minorHAnsi" w:hAnsiTheme="minorHAnsi" w:cstheme="minorHAnsi"/>
          <w:sz w:val="22"/>
          <w:szCs w:val="22"/>
        </w:rPr>
        <w:t>(Fig. 21).</w:t>
      </w:r>
      <w:r w:rsidR="006E064B" w:rsidRPr="006E064B">
        <w:rPr>
          <w:rFonts w:asciiTheme="minorHAnsi" w:hAnsiTheme="minorHAnsi" w:cstheme="minorHAnsi"/>
          <w:sz w:val="22"/>
          <w:szCs w:val="22"/>
        </w:rPr>
        <w:t xml:space="preserve"> </w:t>
      </w:r>
      <w:r w:rsidR="006E064B">
        <w:rPr>
          <w:rFonts w:asciiTheme="minorHAnsi" w:hAnsiTheme="minorHAnsi" w:cstheme="minorHAnsi"/>
          <w:sz w:val="22"/>
          <w:szCs w:val="22"/>
        </w:rPr>
        <w:t>Chipping Sparrow was overpredicted by LIDAR variables at the 150-m but not the 500-m scale.</w:t>
      </w:r>
    </w:p>
    <w:p w14:paraId="10605841" w14:textId="345F4317" w:rsidR="00674217" w:rsidRDefault="00674217" w:rsidP="00674217">
      <w:pPr>
        <w:rPr>
          <w:rFonts w:asciiTheme="minorHAnsi" w:hAnsiTheme="minorHAnsi" w:cstheme="minorHAnsi"/>
          <w:sz w:val="22"/>
          <w:szCs w:val="22"/>
        </w:rPr>
      </w:pPr>
    </w:p>
    <w:p w14:paraId="5B26712E" w14:textId="77777777" w:rsidR="00674217" w:rsidRDefault="00674217" w:rsidP="00674217">
      <w:pPr>
        <w:rPr>
          <w:rFonts w:asciiTheme="minorHAnsi" w:hAnsiTheme="minorHAnsi" w:cstheme="minorHAnsi"/>
          <w:i/>
          <w:iCs/>
          <w:sz w:val="22"/>
          <w:szCs w:val="22"/>
        </w:rPr>
      </w:pPr>
    </w:p>
    <w:p w14:paraId="6CD0DB0F" w14:textId="7AAFF73E" w:rsidR="00674217" w:rsidRDefault="00674217" w:rsidP="00674217">
      <w:pPr>
        <w:rPr>
          <w:rFonts w:asciiTheme="minorHAnsi" w:hAnsiTheme="minorHAnsi" w:cstheme="minorHAnsi"/>
          <w:sz w:val="22"/>
          <w:szCs w:val="22"/>
        </w:rPr>
      </w:pPr>
      <w:r>
        <w:rPr>
          <w:rFonts w:asciiTheme="minorHAnsi" w:hAnsiTheme="minorHAnsi" w:cstheme="minorHAnsi"/>
          <w:i/>
          <w:iCs/>
          <w:sz w:val="22"/>
          <w:szCs w:val="22"/>
        </w:rPr>
        <w:t>Common Yellowthroat</w:t>
      </w:r>
      <w:r>
        <w:rPr>
          <w:rFonts w:asciiTheme="minorHAnsi" w:hAnsiTheme="minorHAnsi" w:cstheme="minorHAnsi"/>
          <w:sz w:val="22"/>
          <w:szCs w:val="22"/>
        </w:rPr>
        <w:t xml:space="preserve">. Common Yellowthroat abundance was positively associated with variables in the different GIS layers related to </w:t>
      </w:r>
      <w:r w:rsidR="00F86594">
        <w:rPr>
          <w:rFonts w:asciiTheme="minorHAnsi" w:hAnsiTheme="minorHAnsi" w:cstheme="minorHAnsi"/>
          <w:sz w:val="22"/>
          <w:szCs w:val="22"/>
        </w:rPr>
        <w:t>shorter vegetation</w:t>
      </w:r>
      <w:r>
        <w:rPr>
          <w:rFonts w:asciiTheme="minorHAnsi" w:hAnsiTheme="minorHAnsi" w:cstheme="minorHAnsi"/>
          <w:sz w:val="22"/>
          <w:szCs w:val="22"/>
        </w:rPr>
        <w:t xml:space="preserve">. In the AVI layer, Common Yellowthroat abundance increased with </w:t>
      </w:r>
      <w:r w:rsidR="00F86594">
        <w:rPr>
          <w:rFonts w:asciiTheme="minorHAnsi" w:hAnsiTheme="minorHAnsi" w:cstheme="minorHAnsi"/>
          <w:sz w:val="22"/>
          <w:szCs w:val="22"/>
        </w:rPr>
        <w:t>shrubland</w:t>
      </w:r>
      <w:r>
        <w:rPr>
          <w:rFonts w:asciiTheme="minorHAnsi" w:hAnsiTheme="minorHAnsi" w:cstheme="minorHAnsi"/>
          <w:sz w:val="22"/>
          <w:szCs w:val="22"/>
        </w:rPr>
        <w:t xml:space="preserve"> and decreased with the amounts of trembling aspen and </w:t>
      </w:r>
      <w:r w:rsidR="00F86594">
        <w:rPr>
          <w:rFonts w:asciiTheme="minorHAnsi" w:hAnsiTheme="minorHAnsi" w:cstheme="minorHAnsi"/>
          <w:sz w:val="22"/>
          <w:szCs w:val="22"/>
        </w:rPr>
        <w:t>black spruce</w:t>
      </w:r>
      <w:r>
        <w:rPr>
          <w:rFonts w:asciiTheme="minorHAnsi" w:hAnsiTheme="minorHAnsi" w:cstheme="minorHAnsi"/>
          <w:sz w:val="22"/>
          <w:szCs w:val="22"/>
        </w:rPr>
        <w:t xml:space="preserve"> within 50 m (Fig. 22)</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w:t>
      </w:r>
      <w:r w:rsidR="00627614">
        <w:rPr>
          <w:rFonts w:asciiTheme="minorHAnsi" w:hAnsiTheme="minorHAnsi" w:cstheme="minorHAnsi"/>
          <w:sz w:val="22"/>
          <w:szCs w:val="22"/>
        </w:rPr>
        <w:t>de</w:t>
      </w:r>
      <w:r>
        <w:rPr>
          <w:rFonts w:asciiTheme="minorHAnsi" w:hAnsiTheme="minorHAnsi" w:cstheme="minorHAnsi"/>
          <w:sz w:val="22"/>
          <w:szCs w:val="22"/>
        </w:rPr>
        <w:t xml:space="preserve">creased with </w:t>
      </w:r>
      <w:r w:rsidR="00627614">
        <w:rPr>
          <w:rFonts w:asciiTheme="minorHAnsi" w:hAnsiTheme="minorHAnsi" w:cstheme="minorHAnsi"/>
          <w:sz w:val="22"/>
          <w:szCs w:val="22"/>
        </w:rPr>
        <w:t xml:space="preserve">crown closure, non-vegetated cover, and cover of all needle-leafed tree species within </w:t>
      </w:r>
      <w:r>
        <w:rPr>
          <w:rFonts w:asciiTheme="minorHAnsi" w:hAnsiTheme="minorHAnsi" w:cstheme="minorHAnsi"/>
          <w:sz w:val="22"/>
          <w:szCs w:val="22"/>
        </w:rPr>
        <w:t xml:space="preserve">500 m (Fig. 23). In the lidar layer, abundance increased with the density of hits </w:t>
      </w:r>
      <w:r w:rsidR="00627614">
        <w:rPr>
          <w:rFonts w:asciiTheme="minorHAnsi" w:hAnsiTheme="minorHAnsi" w:cstheme="minorHAnsi"/>
          <w:sz w:val="22"/>
          <w:szCs w:val="22"/>
        </w:rPr>
        <w:t>1-1.5</w:t>
      </w:r>
      <w:r>
        <w:rPr>
          <w:rFonts w:asciiTheme="minorHAnsi" w:hAnsiTheme="minorHAnsi" w:cstheme="minorHAnsi"/>
          <w:sz w:val="22"/>
          <w:szCs w:val="22"/>
        </w:rPr>
        <w:t xml:space="preserve"> m above ground</w:t>
      </w:r>
      <w:r w:rsidR="00627614">
        <w:rPr>
          <w:rFonts w:asciiTheme="minorHAnsi" w:hAnsiTheme="minorHAnsi" w:cstheme="minorHAnsi"/>
          <w:sz w:val="22"/>
          <w:szCs w:val="22"/>
        </w:rPr>
        <w:t xml:space="preserve"> and decreased with mean maximum height and density of hits 1.5-2 m above ground</w:t>
      </w:r>
      <w:r>
        <w:rPr>
          <w:rFonts w:asciiTheme="minorHAnsi" w:hAnsiTheme="minorHAnsi" w:cstheme="minorHAnsi"/>
          <w:sz w:val="22"/>
          <w:szCs w:val="22"/>
        </w:rPr>
        <w:t xml:space="preserve">, within 150 m (Fig. 24). When variables from different layers were modelled together, a composite model best predicted Common Yellowthroat abundance. </w:t>
      </w:r>
      <w:r w:rsidR="00627614">
        <w:rPr>
          <w:rFonts w:asciiTheme="minorHAnsi" w:hAnsiTheme="minorHAnsi" w:cstheme="minorHAnsi"/>
          <w:sz w:val="22"/>
          <w:szCs w:val="22"/>
        </w:rPr>
        <w:t xml:space="preserve">In the lidar layer, abundance increased with the density of hits 1-1.5 m above ground and decreased with density </w:t>
      </w:r>
      <w:r w:rsidR="00627614">
        <w:rPr>
          <w:rFonts w:asciiTheme="minorHAnsi" w:hAnsiTheme="minorHAnsi" w:cstheme="minorHAnsi"/>
          <w:sz w:val="22"/>
          <w:szCs w:val="22"/>
        </w:rPr>
        <w:lastRenderedPageBreak/>
        <w:t>of hits 1.5-2 m above ground, within 150 m</w:t>
      </w:r>
      <w:r>
        <w:rPr>
          <w:rFonts w:asciiTheme="minorHAnsi" w:hAnsiTheme="minorHAnsi" w:cstheme="minorHAnsi"/>
          <w:sz w:val="22"/>
          <w:szCs w:val="22"/>
        </w:rPr>
        <w:t>, and decreased with the amounts of trembling aspen from the AVI layer within 50 m (Fig. 25).</w:t>
      </w:r>
      <w:r w:rsidR="00627614">
        <w:rPr>
          <w:rFonts w:asciiTheme="minorHAnsi" w:hAnsiTheme="minorHAnsi" w:cstheme="minorHAnsi"/>
          <w:sz w:val="22"/>
          <w:szCs w:val="22"/>
        </w:rPr>
        <w:t xml:space="preserve"> However, while trembling aspen was selected in the top AVI and composite models, there was a high amount of uncertainty associated with its estimated effect size.</w:t>
      </w:r>
    </w:p>
    <w:p w14:paraId="2370B720" w14:textId="77777777" w:rsidR="00674217" w:rsidRDefault="00674217" w:rsidP="00674217">
      <w:pPr>
        <w:rPr>
          <w:rFonts w:asciiTheme="minorHAnsi" w:hAnsiTheme="minorHAnsi" w:cstheme="minorHAnsi"/>
          <w:i/>
          <w:iCs/>
          <w:sz w:val="22"/>
          <w:szCs w:val="22"/>
        </w:rPr>
      </w:pPr>
    </w:p>
    <w:p w14:paraId="58A76AE1" w14:textId="395CC807" w:rsidR="0079014D" w:rsidRDefault="0079014D" w:rsidP="0079014D">
      <w:pPr>
        <w:rPr>
          <w:rFonts w:asciiTheme="minorHAnsi" w:hAnsiTheme="minorHAnsi" w:cstheme="minorHAnsi"/>
          <w:sz w:val="22"/>
          <w:szCs w:val="22"/>
        </w:rPr>
      </w:pPr>
      <w:r>
        <w:rPr>
          <w:rFonts w:asciiTheme="minorHAnsi" w:hAnsiTheme="minorHAnsi" w:cstheme="minorHAnsi"/>
          <w:i/>
          <w:iCs/>
          <w:sz w:val="22"/>
          <w:szCs w:val="22"/>
        </w:rPr>
        <w:t>Dark-eyed Junco</w:t>
      </w:r>
      <w:r>
        <w:rPr>
          <w:rFonts w:asciiTheme="minorHAnsi" w:hAnsiTheme="minorHAnsi" w:cstheme="minorHAnsi"/>
          <w:sz w:val="22"/>
          <w:szCs w:val="22"/>
        </w:rPr>
        <w:t>. Dark-eyed Junco abundance was positively associated with variables in the different GIS layers related to coniferous forests</w:t>
      </w:r>
      <w:r w:rsidR="00C718AD">
        <w:rPr>
          <w:rFonts w:asciiTheme="minorHAnsi" w:hAnsiTheme="minorHAnsi" w:cstheme="minorHAnsi"/>
          <w:sz w:val="22"/>
          <w:szCs w:val="22"/>
        </w:rPr>
        <w:t xml:space="preserve"> and dense understory</w:t>
      </w:r>
      <w:r>
        <w:rPr>
          <w:rFonts w:asciiTheme="minorHAnsi" w:hAnsiTheme="minorHAnsi" w:cstheme="minorHAnsi"/>
          <w:sz w:val="22"/>
          <w:szCs w:val="22"/>
        </w:rPr>
        <w:t xml:space="preserve">. In the AVI layer, Dark-eyed Junco abundance </w:t>
      </w:r>
      <w:r w:rsidR="00C718AD">
        <w:rPr>
          <w:rFonts w:asciiTheme="minorHAnsi" w:hAnsiTheme="minorHAnsi" w:cstheme="minorHAnsi"/>
          <w:sz w:val="22"/>
          <w:szCs w:val="22"/>
        </w:rPr>
        <w:t>in</w:t>
      </w:r>
      <w:r>
        <w:rPr>
          <w:rFonts w:asciiTheme="minorHAnsi" w:hAnsiTheme="minorHAnsi" w:cstheme="minorHAnsi"/>
          <w:sz w:val="22"/>
          <w:szCs w:val="22"/>
        </w:rPr>
        <w:t>creased with the amount</w:t>
      </w:r>
      <w:r w:rsidR="00C718AD">
        <w:rPr>
          <w:rFonts w:asciiTheme="minorHAnsi" w:hAnsiTheme="minorHAnsi" w:cstheme="minorHAnsi"/>
          <w:sz w:val="22"/>
          <w:szCs w:val="22"/>
        </w:rPr>
        <w:t>s</w:t>
      </w:r>
      <w:r>
        <w:rPr>
          <w:rFonts w:asciiTheme="minorHAnsi" w:hAnsiTheme="minorHAnsi" w:cstheme="minorHAnsi"/>
          <w:sz w:val="22"/>
          <w:szCs w:val="22"/>
        </w:rPr>
        <w:t xml:space="preserve"> of </w:t>
      </w:r>
      <w:r w:rsidR="00C718AD">
        <w:rPr>
          <w:rFonts w:asciiTheme="minorHAnsi" w:hAnsiTheme="minorHAnsi" w:cstheme="minorHAnsi"/>
          <w:sz w:val="22"/>
          <w:szCs w:val="22"/>
        </w:rPr>
        <w:t>black spruce, jack pine, and tamarack</w:t>
      </w:r>
      <w:r>
        <w:rPr>
          <w:rFonts w:asciiTheme="minorHAnsi" w:hAnsiTheme="minorHAnsi" w:cstheme="minorHAnsi"/>
          <w:sz w:val="22"/>
          <w:szCs w:val="22"/>
        </w:rPr>
        <w:t xml:space="preserve"> within </w:t>
      </w:r>
      <w:r w:rsidR="00C718AD">
        <w:rPr>
          <w:rFonts w:asciiTheme="minorHAnsi" w:hAnsiTheme="minorHAnsi" w:cstheme="minorHAnsi"/>
          <w:sz w:val="22"/>
          <w:szCs w:val="22"/>
        </w:rPr>
        <w:t>1</w:t>
      </w:r>
      <w:r>
        <w:rPr>
          <w:rFonts w:asciiTheme="minorHAnsi" w:hAnsiTheme="minorHAnsi" w:cstheme="minorHAnsi"/>
          <w:sz w:val="22"/>
          <w:szCs w:val="22"/>
        </w:rPr>
        <w:t>50 m (Fig. 26)</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the proportion </w:t>
      </w:r>
      <w:r w:rsidR="00C718AD">
        <w:rPr>
          <w:rFonts w:asciiTheme="minorHAnsi" w:hAnsiTheme="minorHAnsi" w:cstheme="minorHAnsi"/>
          <w:sz w:val="22"/>
          <w:szCs w:val="22"/>
        </w:rPr>
        <w:t xml:space="preserve">of black spruce within 50 m but increased with the proportion </w:t>
      </w:r>
      <w:r>
        <w:rPr>
          <w:rFonts w:asciiTheme="minorHAnsi" w:hAnsiTheme="minorHAnsi" w:cstheme="minorHAnsi"/>
          <w:sz w:val="22"/>
          <w:szCs w:val="22"/>
        </w:rPr>
        <w:t xml:space="preserve">of all </w:t>
      </w:r>
      <w:r w:rsidR="00C718AD">
        <w:rPr>
          <w:rFonts w:asciiTheme="minorHAnsi" w:hAnsiTheme="minorHAnsi" w:cstheme="minorHAnsi"/>
          <w:sz w:val="22"/>
          <w:szCs w:val="22"/>
        </w:rPr>
        <w:t>needle</w:t>
      </w:r>
      <w:r>
        <w:rPr>
          <w:rFonts w:asciiTheme="minorHAnsi" w:hAnsiTheme="minorHAnsi" w:cstheme="minorHAnsi"/>
          <w:sz w:val="22"/>
          <w:szCs w:val="22"/>
        </w:rPr>
        <w:t xml:space="preserve">-leafed trees and total </w:t>
      </w:r>
      <w:r w:rsidR="00C718AD">
        <w:rPr>
          <w:rFonts w:asciiTheme="minorHAnsi" w:hAnsiTheme="minorHAnsi" w:cstheme="minorHAnsi"/>
          <w:sz w:val="22"/>
          <w:szCs w:val="22"/>
        </w:rPr>
        <w:t xml:space="preserve">dead </w:t>
      </w:r>
      <w:r>
        <w:rPr>
          <w:rFonts w:asciiTheme="minorHAnsi" w:hAnsiTheme="minorHAnsi" w:cstheme="minorHAnsi"/>
          <w:sz w:val="22"/>
          <w:szCs w:val="22"/>
        </w:rPr>
        <w:t>above-ground biomass within 50 m</w:t>
      </w:r>
      <w:r w:rsidRPr="0099235C">
        <w:rPr>
          <w:rFonts w:asciiTheme="minorHAnsi" w:hAnsiTheme="minorHAnsi" w:cstheme="minorHAnsi"/>
          <w:sz w:val="22"/>
          <w:szCs w:val="22"/>
        </w:rPr>
        <w:t xml:space="preserve"> </w:t>
      </w:r>
      <w:r>
        <w:rPr>
          <w:rFonts w:asciiTheme="minorHAnsi" w:hAnsiTheme="minorHAnsi" w:cstheme="minorHAnsi"/>
          <w:sz w:val="22"/>
          <w:szCs w:val="22"/>
        </w:rPr>
        <w:t xml:space="preserve">(Fig. 27). In the lidar layer, abundance increased with density of hits </w:t>
      </w:r>
      <w:r w:rsidR="00C718AD">
        <w:rPr>
          <w:rFonts w:asciiTheme="minorHAnsi" w:hAnsiTheme="minorHAnsi" w:cstheme="minorHAnsi"/>
          <w:sz w:val="22"/>
          <w:szCs w:val="22"/>
        </w:rPr>
        <w:t>1-1.5 m and 3-4</w:t>
      </w:r>
      <w:r>
        <w:rPr>
          <w:rFonts w:asciiTheme="minorHAnsi" w:hAnsiTheme="minorHAnsi" w:cstheme="minorHAnsi"/>
          <w:sz w:val="22"/>
          <w:szCs w:val="22"/>
        </w:rPr>
        <w:t xml:space="preserve"> m above ground, within 150 m (Fig. 28). When variables from different layers were modelled together, a composite model best predicted Dark-eyed Junco abundance. In the composite model, Dark-eyed Junco abundance increased with </w:t>
      </w:r>
      <w:r w:rsidR="00C718AD">
        <w:rPr>
          <w:rFonts w:asciiTheme="minorHAnsi" w:hAnsiTheme="minorHAnsi" w:cstheme="minorHAnsi"/>
          <w:sz w:val="22"/>
          <w:szCs w:val="22"/>
        </w:rPr>
        <w:t>the</w:t>
      </w:r>
      <w:r>
        <w:rPr>
          <w:rFonts w:asciiTheme="minorHAnsi" w:hAnsiTheme="minorHAnsi" w:cstheme="minorHAnsi"/>
          <w:sz w:val="22"/>
          <w:szCs w:val="22"/>
        </w:rPr>
        <w:t xml:space="preserve"> density of hits </w:t>
      </w:r>
      <w:r w:rsidR="00C718AD">
        <w:rPr>
          <w:rFonts w:asciiTheme="minorHAnsi" w:hAnsiTheme="minorHAnsi" w:cstheme="minorHAnsi"/>
          <w:sz w:val="22"/>
          <w:szCs w:val="22"/>
        </w:rPr>
        <w:t>3-4</w:t>
      </w:r>
      <w:r>
        <w:rPr>
          <w:rFonts w:asciiTheme="minorHAnsi" w:hAnsiTheme="minorHAnsi" w:cstheme="minorHAnsi"/>
          <w:sz w:val="22"/>
          <w:szCs w:val="22"/>
        </w:rPr>
        <w:t xml:space="preserve"> m above ground within 150 </w:t>
      </w:r>
      <w:proofErr w:type="gramStart"/>
      <w:r>
        <w:rPr>
          <w:rFonts w:asciiTheme="minorHAnsi" w:hAnsiTheme="minorHAnsi" w:cstheme="minorHAnsi"/>
          <w:sz w:val="22"/>
          <w:szCs w:val="22"/>
        </w:rPr>
        <w:t xml:space="preserve">m, </w:t>
      </w:r>
      <w:r w:rsidR="00C718AD">
        <w:rPr>
          <w:rFonts w:asciiTheme="minorHAnsi" w:hAnsiTheme="minorHAnsi" w:cstheme="minorHAnsi"/>
          <w:sz w:val="22"/>
          <w:szCs w:val="22"/>
        </w:rPr>
        <w:t>and</w:t>
      </w:r>
      <w:proofErr w:type="gramEnd"/>
      <w:r w:rsidR="00C718AD">
        <w:rPr>
          <w:rFonts w:asciiTheme="minorHAnsi" w:hAnsiTheme="minorHAnsi" w:cstheme="minorHAnsi"/>
          <w:sz w:val="22"/>
          <w:szCs w:val="22"/>
        </w:rPr>
        <w:t xml:space="preserve"> in</w:t>
      </w:r>
      <w:r>
        <w:rPr>
          <w:rFonts w:asciiTheme="minorHAnsi" w:hAnsiTheme="minorHAnsi" w:cstheme="minorHAnsi"/>
          <w:sz w:val="22"/>
          <w:szCs w:val="22"/>
        </w:rPr>
        <w:t xml:space="preserve">creased with </w:t>
      </w:r>
      <w:r w:rsidR="00C718AD">
        <w:rPr>
          <w:rFonts w:asciiTheme="minorHAnsi" w:hAnsiTheme="minorHAnsi" w:cstheme="minorHAnsi"/>
          <w:sz w:val="22"/>
          <w:szCs w:val="22"/>
        </w:rPr>
        <w:t>the amounts of black spruce and tamarack</w:t>
      </w:r>
      <w:r>
        <w:rPr>
          <w:rFonts w:asciiTheme="minorHAnsi" w:hAnsiTheme="minorHAnsi" w:cstheme="minorHAnsi"/>
          <w:sz w:val="22"/>
          <w:szCs w:val="22"/>
        </w:rPr>
        <w:t xml:space="preserve"> within </w:t>
      </w:r>
      <w:r w:rsidR="00C718AD">
        <w:rPr>
          <w:rFonts w:asciiTheme="minorHAnsi" w:hAnsiTheme="minorHAnsi" w:cstheme="minorHAnsi"/>
          <w:sz w:val="22"/>
          <w:szCs w:val="22"/>
        </w:rPr>
        <w:t>15</w:t>
      </w:r>
      <w:r>
        <w:rPr>
          <w:rFonts w:asciiTheme="minorHAnsi" w:hAnsiTheme="minorHAnsi" w:cstheme="minorHAnsi"/>
          <w:sz w:val="22"/>
          <w:szCs w:val="22"/>
        </w:rPr>
        <w:t>0 m (Fig. 29).</w:t>
      </w:r>
    </w:p>
    <w:p w14:paraId="48DE2072" w14:textId="77777777" w:rsidR="00C718AD" w:rsidRDefault="00C718AD" w:rsidP="00C718AD">
      <w:pPr>
        <w:rPr>
          <w:rFonts w:asciiTheme="minorHAnsi" w:hAnsiTheme="minorHAnsi" w:cstheme="minorHAnsi"/>
          <w:i/>
          <w:iCs/>
          <w:sz w:val="22"/>
          <w:szCs w:val="22"/>
        </w:rPr>
      </w:pPr>
    </w:p>
    <w:p w14:paraId="0C8F9F97" w14:textId="3E539EB4" w:rsidR="00C718AD" w:rsidRDefault="00C718AD" w:rsidP="00C718AD">
      <w:pPr>
        <w:rPr>
          <w:rFonts w:asciiTheme="minorHAnsi" w:hAnsiTheme="minorHAnsi" w:cstheme="minorHAnsi"/>
          <w:sz w:val="22"/>
          <w:szCs w:val="22"/>
        </w:rPr>
      </w:pPr>
      <w:r>
        <w:rPr>
          <w:rFonts w:asciiTheme="minorHAnsi" w:hAnsiTheme="minorHAnsi" w:cstheme="minorHAnsi"/>
          <w:i/>
          <w:iCs/>
          <w:sz w:val="22"/>
          <w:szCs w:val="22"/>
        </w:rPr>
        <w:t>Gray Jay</w:t>
      </w:r>
      <w:r>
        <w:rPr>
          <w:rFonts w:asciiTheme="minorHAnsi" w:hAnsiTheme="minorHAnsi" w:cstheme="minorHAnsi"/>
          <w:sz w:val="22"/>
          <w:szCs w:val="22"/>
        </w:rPr>
        <w:t xml:space="preserve">. Gray Jay </w:t>
      </w:r>
      <w:r w:rsidR="003929E6">
        <w:rPr>
          <w:rFonts w:asciiTheme="minorHAnsi" w:hAnsiTheme="minorHAnsi" w:cstheme="minorHAnsi"/>
          <w:sz w:val="22"/>
          <w:szCs w:val="22"/>
        </w:rPr>
        <w:t xml:space="preserve">detection probability increased with Julian day and </w:t>
      </w:r>
      <w:r>
        <w:rPr>
          <w:rFonts w:asciiTheme="minorHAnsi" w:hAnsiTheme="minorHAnsi" w:cstheme="minorHAnsi"/>
          <w:sz w:val="22"/>
          <w:szCs w:val="22"/>
        </w:rPr>
        <w:t xml:space="preserve">abundance was positively associated with variables in the different GIS layers related to </w:t>
      </w:r>
      <w:r w:rsidR="003929E6">
        <w:rPr>
          <w:rFonts w:asciiTheme="minorHAnsi" w:hAnsiTheme="minorHAnsi" w:cstheme="minorHAnsi"/>
          <w:sz w:val="22"/>
          <w:szCs w:val="22"/>
        </w:rPr>
        <w:t>open coniferous forests</w:t>
      </w:r>
      <w:r>
        <w:rPr>
          <w:rFonts w:asciiTheme="minorHAnsi" w:hAnsiTheme="minorHAnsi" w:cstheme="minorHAnsi"/>
          <w:sz w:val="22"/>
          <w:szCs w:val="22"/>
        </w:rPr>
        <w:t xml:space="preserve">. In the AVI layer, Gray Jay abundance </w:t>
      </w:r>
      <w:r w:rsidR="003929E6">
        <w:rPr>
          <w:rFonts w:asciiTheme="minorHAnsi" w:hAnsiTheme="minorHAnsi" w:cstheme="minorHAnsi"/>
          <w:sz w:val="22"/>
          <w:szCs w:val="22"/>
        </w:rPr>
        <w:t xml:space="preserve">decreased </w:t>
      </w:r>
      <w:r>
        <w:rPr>
          <w:rFonts w:asciiTheme="minorHAnsi" w:hAnsiTheme="minorHAnsi" w:cstheme="minorHAnsi"/>
          <w:sz w:val="22"/>
          <w:szCs w:val="22"/>
        </w:rPr>
        <w:t xml:space="preserve">with the amounts of </w:t>
      </w:r>
      <w:r w:rsidR="003929E6">
        <w:rPr>
          <w:rFonts w:asciiTheme="minorHAnsi" w:hAnsiTheme="minorHAnsi" w:cstheme="minorHAnsi"/>
          <w:sz w:val="22"/>
          <w:szCs w:val="22"/>
        </w:rPr>
        <w:t>trembling aspen and white birch</w:t>
      </w:r>
      <w:r>
        <w:rPr>
          <w:rFonts w:asciiTheme="minorHAnsi" w:hAnsiTheme="minorHAnsi" w:cstheme="minorHAnsi"/>
          <w:sz w:val="22"/>
          <w:szCs w:val="22"/>
        </w:rPr>
        <w:t xml:space="preserve"> within 150 m (Fig. 30)</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w:t>
      </w:r>
      <w:r w:rsidR="003929E6">
        <w:rPr>
          <w:rFonts w:asciiTheme="minorHAnsi" w:hAnsiTheme="minorHAnsi" w:cstheme="minorHAnsi"/>
          <w:sz w:val="22"/>
          <w:szCs w:val="22"/>
        </w:rPr>
        <w:t xml:space="preserve">crown closure and </w:t>
      </w:r>
      <w:r>
        <w:rPr>
          <w:rFonts w:asciiTheme="minorHAnsi" w:hAnsiTheme="minorHAnsi" w:cstheme="minorHAnsi"/>
          <w:sz w:val="22"/>
          <w:szCs w:val="22"/>
        </w:rPr>
        <w:t xml:space="preserve">the proportion of </w:t>
      </w:r>
      <w:r w:rsidR="003929E6">
        <w:rPr>
          <w:rFonts w:asciiTheme="minorHAnsi" w:hAnsiTheme="minorHAnsi" w:cstheme="minorHAnsi"/>
          <w:sz w:val="22"/>
          <w:szCs w:val="22"/>
        </w:rPr>
        <w:t>willow</w:t>
      </w:r>
      <w:r>
        <w:rPr>
          <w:rFonts w:asciiTheme="minorHAnsi" w:hAnsiTheme="minorHAnsi" w:cstheme="minorHAnsi"/>
          <w:sz w:val="22"/>
          <w:szCs w:val="22"/>
        </w:rPr>
        <w:t xml:space="preserve"> within 50 m but increased with the proportion of </w:t>
      </w:r>
      <w:r w:rsidR="003929E6">
        <w:rPr>
          <w:rFonts w:asciiTheme="minorHAnsi" w:hAnsiTheme="minorHAnsi" w:cstheme="minorHAnsi"/>
          <w:sz w:val="22"/>
          <w:szCs w:val="22"/>
        </w:rPr>
        <w:t>jack pine</w:t>
      </w:r>
      <w:r>
        <w:rPr>
          <w:rFonts w:asciiTheme="minorHAnsi" w:hAnsiTheme="minorHAnsi" w:cstheme="minorHAnsi"/>
          <w:sz w:val="22"/>
          <w:szCs w:val="22"/>
        </w:rPr>
        <w:t xml:space="preserve"> within 50 m</w:t>
      </w:r>
      <w:r w:rsidRPr="0099235C">
        <w:rPr>
          <w:rFonts w:asciiTheme="minorHAnsi" w:hAnsiTheme="minorHAnsi" w:cstheme="minorHAnsi"/>
          <w:sz w:val="22"/>
          <w:szCs w:val="22"/>
        </w:rPr>
        <w:t xml:space="preserve"> </w:t>
      </w:r>
      <w:r>
        <w:rPr>
          <w:rFonts w:asciiTheme="minorHAnsi" w:hAnsiTheme="minorHAnsi" w:cstheme="minorHAnsi"/>
          <w:sz w:val="22"/>
          <w:szCs w:val="22"/>
        </w:rPr>
        <w:t>(Fig. 31). In the lidar layer, abundance increased with</w:t>
      </w:r>
      <w:r w:rsidR="003929E6">
        <w:rPr>
          <w:rFonts w:asciiTheme="minorHAnsi" w:hAnsiTheme="minorHAnsi" w:cstheme="minorHAnsi"/>
          <w:sz w:val="22"/>
          <w:szCs w:val="22"/>
        </w:rPr>
        <w:t xml:space="preserve"> increasing standard deviation in percent canopy cover and</w:t>
      </w:r>
      <w:r>
        <w:rPr>
          <w:rFonts w:asciiTheme="minorHAnsi" w:hAnsiTheme="minorHAnsi" w:cstheme="minorHAnsi"/>
          <w:sz w:val="22"/>
          <w:szCs w:val="22"/>
        </w:rPr>
        <w:t xml:space="preserve"> density of hits </w:t>
      </w:r>
      <w:r w:rsidR="003929E6">
        <w:rPr>
          <w:rFonts w:asciiTheme="minorHAnsi" w:hAnsiTheme="minorHAnsi" w:cstheme="minorHAnsi"/>
          <w:sz w:val="22"/>
          <w:szCs w:val="22"/>
        </w:rPr>
        <w:t>2-3</w:t>
      </w:r>
      <w:r>
        <w:rPr>
          <w:rFonts w:asciiTheme="minorHAnsi" w:hAnsiTheme="minorHAnsi" w:cstheme="minorHAnsi"/>
          <w:sz w:val="22"/>
          <w:szCs w:val="22"/>
        </w:rPr>
        <w:t xml:space="preserve"> m above ground, within </w:t>
      </w:r>
      <w:r w:rsidR="003929E6">
        <w:rPr>
          <w:rFonts w:asciiTheme="minorHAnsi" w:hAnsiTheme="minorHAnsi" w:cstheme="minorHAnsi"/>
          <w:sz w:val="22"/>
          <w:szCs w:val="22"/>
        </w:rPr>
        <w:t xml:space="preserve">500 </w:t>
      </w:r>
      <w:r>
        <w:rPr>
          <w:rFonts w:asciiTheme="minorHAnsi" w:hAnsiTheme="minorHAnsi" w:cstheme="minorHAnsi"/>
          <w:sz w:val="22"/>
          <w:szCs w:val="22"/>
        </w:rPr>
        <w:t xml:space="preserve">m (Fig. 32). When variables from different layers were modelled together, a composite model best predicted Gray Jay abundance. In the composite model, Gray Jay abundance increased with </w:t>
      </w:r>
      <w:r w:rsidR="003929E6">
        <w:rPr>
          <w:rFonts w:asciiTheme="minorHAnsi" w:hAnsiTheme="minorHAnsi" w:cstheme="minorHAnsi"/>
          <w:sz w:val="22"/>
          <w:szCs w:val="22"/>
        </w:rPr>
        <w:t>increasing standard deviation in percent canopy cover</w:t>
      </w:r>
      <w:r>
        <w:rPr>
          <w:rFonts w:asciiTheme="minorHAnsi" w:hAnsiTheme="minorHAnsi" w:cstheme="minorHAnsi"/>
          <w:sz w:val="22"/>
          <w:szCs w:val="22"/>
        </w:rPr>
        <w:t xml:space="preserve"> and </w:t>
      </w:r>
      <w:r w:rsidR="003929E6">
        <w:rPr>
          <w:rFonts w:asciiTheme="minorHAnsi" w:hAnsiTheme="minorHAnsi" w:cstheme="minorHAnsi"/>
          <w:sz w:val="22"/>
          <w:szCs w:val="22"/>
        </w:rPr>
        <w:t xml:space="preserve">decreased </w:t>
      </w:r>
      <w:r>
        <w:rPr>
          <w:rFonts w:asciiTheme="minorHAnsi" w:hAnsiTheme="minorHAnsi" w:cstheme="minorHAnsi"/>
          <w:sz w:val="22"/>
          <w:szCs w:val="22"/>
        </w:rPr>
        <w:t xml:space="preserve">with </w:t>
      </w:r>
      <w:r w:rsidR="003929E6">
        <w:rPr>
          <w:rFonts w:asciiTheme="minorHAnsi" w:hAnsiTheme="minorHAnsi" w:cstheme="minorHAnsi"/>
          <w:sz w:val="22"/>
          <w:szCs w:val="22"/>
        </w:rPr>
        <w:t>increasing aspen cover from the AVI layer</w:t>
      </w:r>
      <w:r>
        <w:rPr>
          <w:rFonts w:asciiTheme="minorHAnsi" w:hAnsiTheme="minorHAnsi" w:cstheme="minorHAnsi"/>
          <w:sz w:val="22"/>
          <w:szCs w:val="22"/>
        </w:rPr>
        <w:t xml:space="preserve"> and </w:t>
      </w:r>
      <w:r w:rsidR="003929E6">
        <w:rPr>
          <w:rFonts w:asciiTheme="minorHAnsi" w:hAnsiTheme="minorHAnsi" w:cstheme="minorHAnsi"/>
          <w:sz w:val="22"/>
          <w:szCs w:val="22"/>
        </w:rPr>
        <w:t xml:space="preserve">willow cover from the satellite layer </w:t>
      </w:r>
      <w:r>
        <w:rPr>
          <w:rFonts w:asciiTheme="minorHAnsi" w:hAnsiTheme="minorHAnsi" w:cstheme="minorHAnsi"/>
          <w:sz w:val="22"/>
          <w:szCs w:val="22"/>
        </w:rPr>
        <w:t>(Fig. 33).</w:t>
      </w:r>
    </w:p>
    <w:p w14:paraId="3B3F9BEE" w14:textId="77777777" w:rsidR="003929E6" w:rsidRDefault="003929E6" w:rsidP="003929E6">
      <w:pPr>
        <w:rPr>
          <w:rFonts w:asciiTheme="minorHAnsi" w:hAnsiTheme="minorHAnsi" w:cstheme="minorHAnsi"/>
          <w:i/>
          <w:iCs/>
          <w:sz w:val="22"/>
          <w:szCs w:val="22"/>
        </w:rPr>
      </w:pPr>
    </w:p>
    <w:p w14:paraId="124DC8E3" w14:textId="24E68431" w:rsidR="003929E6" w:rsidRDefault="003929E6" w:rsidP="003929E6">
      <w:pPr>
        <w:rPr>
          <w:rFonts w:asciiTheme="minorHAnsi" w:hAnsiTheme="minorHAnsi" w:cstheme="minorHAnsi"/>
          <w:sz w:val="22"/>
          <w:szCs w:val="22"/>
        </w:rPr>
      </w:pPr>
      <w:r>
        <w:rPr>
          <w:rFonts w:asciiTheme="minorHAnsi" w:hAnsiTheme="minorHAnsi" w:cstheme="minorHAnsi"/>
          <w:i/>
          <w:iCs/>
          <w:sz w:val="22"/>
          <w:szCs w:val="22"/>
        </w:rPr>
        <w:t>Hermit Thrush</w:t>
      </w:r>
      <w:r>
        <w:rPr>
          <w:rFonts w:asciiTheme="minorHAnsi" w:hAnsiTheme="minorHAnsi" w:cstheme="minorHAnsi"/>
          <w:sz w:val="22"/>
          <w:szCs w:val="22"/>
        </w:rPr>
        <w:t xml:space="preserve">. </w:t>
      </w:r>
      <w:r w:rsidR="009E3A93">
        <w:rPr>
          <w:rFonts w:asciiTheme="minorHAnsi" w:hAnsiTheme="minorHAnsi" w:cstheme="minorHAnsi"/>
          <w:sz w:val="22"/>
          <w:szCs w:val="22"/>
        </w:rPr>
        <w:t xml:space="preserve">Like Gray Jay, </w:t>
      </w:r>
      <w:r>
        <w:rPr>
          <w:rFonts w:asciiTheme="minorHAnsi" w:hAnsiTheme="minorHAnsi" w:cstheme="minorHAnsi"/>
          <w:sz w:val="22"/>
          <w:szCs w:val="22"/>
        </w:rPr>
        <w:t>Hermit Thrush detection probability increased with Julian day and abundance was positively associated with variables in the different GIS layers related to open coniferous forests. In the AVI layer, Hermit Thrush abundance decreased with the amounts of trembling aspen and shrubland within 150 m (Fig. 34)</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the total live above-ground biomass within 500 m but increased with the proportion of jack pine within 500 m</w:t>
      </w:r>
      <w:r w:rsidRPr="0099235C">
        <w:rPr>
          <w:rFonts w:asciiTheme="minorHAnsi" w:hAnsiTheme="minorHAnsi" w:cstheme="minorHAnsi"/>
          <w:sz w:val="22"/>
          <w:szCs w:val="22"/>
        </w:rPr>
        <w:t xml:space="preserve"> </w:t>
      </w:r>
      <w:r>
        <w:rPr>
          <w:rFonts w:asciiTheme="minorHAnsi" w:hAnsiTheme="minorHAnsi" w:cstheme="minorHAnsi"/>
          <w:sz w:val="22"/>
          <w:szCs w:val="22"/>
        </w:rPr>
        <w:t>(Fig. 35). In the lidar layer, abundance increased with increasing standard deviation in percent canopy cover and density of hits 2-3 m above ground, within 500 m (Fig. 36). When variables from different layers were modelled together, a composite model best predicted Hermit Thrush abundance. In the composite model, Hermit Thrush abundance decreased with the total live above-ground biomass within 500 m but increased with the proportion of jack pine and density of hits 2-3 m above ground, within 500 m (Fig. 37).</w:t>
      </w:r>
    </w:p>
    <w:p w14:paraId="4C9C45C7" w14:textId="77777777" w:rsidR="003929E6" w:rsidRDefault="003929E6" w:rsidP="003929E6">
      <w:pPr>
        <w:rPr>
          <w:rFonts w:asciiTheme="minorHAnsi" w:hAnsiTheme="minorHAnsi" w:cstheme="minorHAnsi"/>
          <w:i/>
          <w:iCs/>
          <w:sz w:val="22"/>
          <w:szCs w:val="22"/>
        </w:rPr>
      </w:pPr>
    </w:p>
    <w:p w14:paraId="222DBCFC" w14:textId="51C0FBBA" w:rsidR="003929E6" w:rsidRDefault="003929E6" w:rsidP="003929E6">
      <w:pPr>
        <w:rPr>
          <w:rFonts w:asciiTheme="minorHAnsi" w:hAnsiTheme="minorHAnsi" w:cstheme="minorHAnsi"/>
          <w:sz w:val="22"/>
          <w:szCs w:val="22"/>
        </w:rPr>
      </w:pPr>
      <w:r>
        <w:rPr>
          <w:rFonts w:asciiTheme="minorHAnsi" w:hAnsiTheme="minorHAnsi" w:cstheme="minorHAnsi"/>
          <w:i/>
          <w:iCs/>
          <w:sz w:val="22"/>
          <w:szCs w:val="22"/>
        </w:rPr>
        <w:t>Le Conte’s Sparrow</w:t>
      </w:r>
      <w:r>
        <w:rPr>
          <w:rFonts w:asciiTheme="minorHAnsi" w:hAnsiTheme="minorHAnsi" w:cstheme="minorHAnsi"/>
          <w:sz w:val="22"/>
          <w:szCs w:val="22"/>
        </w:rPr>
        <w:t xml:space="preserve">. Le Conte’s Sparrow abundance was positively associated with variables in the different GIS layers related to open </w:t>
      </w:r>
      <w:r w:rsidR="009E3A93">
        <w:rPr>
          <w:rFonts w:asciiTheme="minorHAnsi" w:hAnsiTheme="minorHAnsi" w:cstheme="minorHAnsi"/>
          <w:sz w:val="22"/>
          <w:szCs w:val="22"/>
        </w:rPr>
        <w:t>tamarack wetlands</w:t>
      </w:r>
      <w:r>
        <w:rPr>
          <w:rFonts w:asciiTheme="minorHAnsi" w:hAnsiTheme="minorHAnsi" w:cstheme="minorHAnsi"/>
          <w:sz w:val="22"/>
          <w:szCs w:val="22"/>
        </w:rPr>
        <w:t xml:space="preserve">. In the AVI layer, </w:t>
      </w:r>
      <w:r w:rsidR="009E3A93">
        <w:rPr>
          <w:rFonts w:asciiTheme="minorHAnsi" w:hAnsiTheme="minorHAnsi" w:cstheme="minorHAnsi"/>
          <w:sz w:val="22"/>
          <w:szCs w:val="22"/>
        </w:rPr>
        <w:t xml:space="preserve">Le Conte’s Sparrow </w:t>
      </w:r>
      <w:r>
        <w:rPr>
          <w:rFonts w:asciiTheme="minorHAnsi" w:hAnsiTheme="minorHAnsi" w:cstheme="minorHAnsi"/>
          <w:sz w:val="22"/>
          <w:szCs w:val="22"/>
        </w:rPr>
        <w:t xml:space="preserve">abundance decreased with the amounts of </w:t>
      </w:r>
      <w:r w:rsidR="009E3A93">
        <w:rPr>
          <w:rFonts w:asciiTheme="minorHAnsi" w:hAnsiTheme="minorHAnsi" w:cstheme="minorHAnsi"/>
          <w:sz w:val="22"/>
          <w:szCs w:val="22"/>
        </w:rPr>
        <w:t>swamp and white spruce and increased with the amounts of tamarack</w:t>
      </w:r>
      <w:r>
        <w:rPr>
          <w:rFonts w:asciiTheme="minorHAnsi" w:hAnsiTheme="minorHAnsi" w:cstheme="minorHAnsi"/>
          <w:sz w:val="22"/>
          <w:szCs w:val="22"/>
        </w:rPr>
        <w:t xml:space="preserve"> within 150 m (Fig. 3</w:t>
      </w:r>
      <w:r w:rsidR="009E3A93">
        <w:rPr>
          <w:rFonts w:asciiTheme="minorHAnsi" w:hAnsiTheme="minorHAnsi" w:cstheme="minorHAnsi"/>
          <w:sz w:val="22"/>
          <w:szCs w:val="22"/>
        </w:rPr>
        <w:t>8</w:t>
      </w:r>
      <w:r>
        <w:rPr>
          <w:rFonts w:asciiTheme="minorHAnsi" w:hAnsiTheme="minorHAnsi" w:cstheme="minorHAnsi"/>
          <w:sz w:val="22"/>
          <w:szCs w:val="22"/>
        </w:rPr>
        <w:t>)</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w:t>
      </w:r>
      <w:r w:rsidR="009E3A93">
        <w:rPr>
          <w:rFonts w:asciiTheme="minorHAnsi" w:hAnsiTheme="minorHAnsi" w:cstheme="minorHAnsi"/>
          <w:sz w:val="22"/>
          <w:szCs w:val="22"/>
        </w:rPr>
        <w:t>increasing crown closure and non-vegetated land within 50 m</w:t>
      </w:r>
      <w:r w:rsidRPr="0099235C">
        <w:rPr>
          <w:rFonts w:asciiTheme="minorHAnsi" w:hAnsiTheme="minorHAnsi" w:cstheme="minorHAnsi"/>
          <w:sz w:val="22"/>
          <w:szCs w:val="22"/>
        </w:rPr>
        <w:t xml:space="preserve"> </w:t>
      </w:r>
      <w:r>
        <w:rPr>
          <w:rFonts w:asciiTheme="minorHAnsi" w:hAnsiTheme="minorHAnsi" w:cstheme="minorHAnsi"/>
          <w:sz w:val="22"/>
          <w:szCs w:val="22"/>
        </w:rPr>
        <w:t>(Fig. 3</w:t>
      </w:r>
      <w:r w:rsidR="009E3A93">
        <w:rPr>
          <w:rFonts w:asciiTheme="minorHAnsi" w:hAnsiTheme="minorHAnsi" w:cstheme="minorHAnsi"/>
          <w:sz w:val="22"/>
          <w:szCs w:val="22"/>
        </w:rPr>
        <w:t>9</w:t>
      </w:r>
      <w:r>
        <w:rPr>
          <w:rFonts w:asciiTheme="minorHAnsi" w:hAnsiTheme="minorHAnsi" w:cstheme="minorHAnsi"/>
          <w:sz w:val="22"/>
          <w:szCs w:val="22"/>
        </w:rPr>
        <w:t>). In the lidar layer, abundance increased with increasing standard deviation in percent canopy cover and</w:t>
      </w:r>
      <w:r w:rsidR="009E3A93">
        <w:rPr>
          <w:rFonts w:asciiTheme="minorHAnsi" w:hAnsiTheme="minorHAnsi" w:cstheme="minorHAnsi"/>
          <w:sz w:val="22"/>
          <w:szCs w:val="22"/>
        </w:rPr>
        <w:t xml:space="preserve"> decreased </w:t>
      </w:r>
      <w:r w:rsidR="009E3A93">
        <w:rPr>
          <w:rFonts w:asciiTheme="minorHAnsi" w:hAnsiTheme="minorHAnsi" w:cstheme="minorHAnsi"/>
          <w:sz w:val="22"/>
          <w:szCs w:val="22"/>
        </w:rPr>
        <w:lastRenderedPageBreak/>
        <w:t>with increasing</w:t>
      </w:r>
      <w:r>
        <w:rPr>
          <w:rFonts w:asciiTheme="minorHAnsi" w:hAnsiTheme="minorHAnsi" w:cstheme="minorHAnsi"/>
          <w:sz w:val="22"/>
          <w:szCs w:val="22"/>
        </w:rPr>
        <w:t xml:space="preserve"> density of hits </w:t>
      </w:r>
      <w:r w:rsidR="009E3A93">
        <w:rPr>
          <w:rFonts w:asciiTheme="minorHAnsi" w:hAnsiTheme="minorHAnsi" w:cstheme="minorHAnsi"/>
          <w:sz w:val="22"/>
          <w:szCs w:val="22"/>
        </w:rPr>
        <w:t>1.5-2 and 10-11</w:t>
      </w:r>
      <w:r>
        <w:rPr>
          <w:rFonts w:asciiTheme="minorHAnsi" w:hAnsiTheme="minorHAnsi" w:cstheme="minorHAnsi"/>
          <w:sz w:val="22"/>
          <w:szCs w:val="22"/>
        </w:rPr>
        <w:t xml:space="preserve"> m above ground, within </w:t>
      </w:r>
      <w:r w:rsidR="009E3A93">
        <w:rPr>
          <w:rFonts w:asciiTheme="minorHAnsi" w:hAnsiTheme="minorHAnsi" w:cstheme="minorHAnsi"/>
          <w:sz w:val="22"/>
          <w:szCs w:val="22"/>
        </w:rPr>
        <w:t>15</w:t>
      </w:r>
      <w:r>
        <w:rPr>
          <w:rFonts w:asciiTheme="minorHAnsi" w:hAnsiTheme="minorHAnsi" w:cstheme="minorHAnsi"/>
          <w:sz w:val="22"/>
          <w:szCs w:val="22"/>
        </w:rPr>
        <w:t xml:space="preserve">0 m (Fig. </w:t>
      </w:r>
      <w:r w:rsidR="009E3A93">
        <w:rPr>
          <w:rFonts w:asciiTheme="minorHAnsi" w:hAnsiTheme="minorHAnsi" w:cstheme="minorHAnsi"/>
          <w:sz w:val="22"/>
          <w:szCs w:val="22"/>
        </w:rPr>
        <w:t>40</w:t>
      </w:r>
      <w:r>
        <w:rPr>
          <w:rFonts w:asciiTheme="minorHAnsi" w:hAnsiTheme="minorHAnsi" w:cstheme="minorHAnsi"/>
          <w:sz w:val="22"/>
          <w:szCs w:val="22"/>
        </w:rPr>
        <w:t xml:space="preserve">). When variables from different layers were modelled together, a composite model best predicted </w:t>
      </w:r>
      <w:r w:rsidR="009E3A93">
        <w:rPr>
          <w:rFonts w:asciiTheme="minorHAnsi" w:hAnsiTheme="minorHAnsi" w:cstheme="minorHAnsi"/>
          <w:sz w:val="22"/>
          <w:szCs w:val="22"/>
        </w:rPr>
        <w:t xml:space="preserve">Le Conte’s Sparrow </w:t>
      </w:r>
      <w:r>
        <w:rPr>
          <w:rFonts w:asciiTheme="minorHAnsi" w:hAnsiTheme="minorHAnsi" w:cstheme="minorHAnsi"/>
          <w:sz w:val="22"/>
          <w:szCs w:val="22"/>
        </w:rPr>
        <w:t xml:space="preserve">abundance. In the composite model, </w:t>
      </w:r>
      <w:r w:rsidR="009E3A93">
        <w:rPr>
          <w:rFonts w:asciiTheme="minorHAnsi" w:hAnsiTheme="minorHAnsi" w:cstheme="minorHAnsi"/>
          <w:sz w:val="22"/>
          <w:szCs w:val="22"/>
        </w:rPr>
        <w:t xml:space="preserve">Le Conte’s Sparrow </w:t>
      </w:r>
      <w:r>
        <w:rPr>
          <w:rFonts w:asciiTheme="minorHAnsi" w:hAnsiTheme="minorHAnsi" w:cstheme="minorHAnsi"/>
          <w:sz w:val="22"/>
          <w:szCs w:val="22"/>
        </w:rPr>
        <w:t xml:space="preserve">abundance </w:t>
      </w:r>
      <w:r w:rsidR="009E3A93">
        <w:rPr>
          <w:rFonts w:asciiTheme="minorHAnsi" w:hAnsiTheme="minorHAnsi" w:cstheme="minorHAnsi"/>
          <w:sz w:val="22"/>
          <w:szCs w:val="22"/>
        </w:rPr>
        <w:t>increased with increasing amount of tamarack and standard deviation in percent canopy cover within 150 m</w:t>
      </w:r>
      <w:r>
        <w:rPr>
          <w:rFonts w:asciiTheme="minorHAnsi" w:hAnsiTheme="minorHAnsi" w:cstheme="minorHAnsi"/>
          <w:sz w:val="22"/>
          <w:szCs w:val="22"/>
        </w:rPr>
        <w:t xml:space="preserve"> but </w:t>
      </w:r>
      <w:r w:rsidR="009E3A93">
        <w:rPr>
          <w:rFonts w:asciiTheme="minorHAnsi" w:hAnsiTheme="minorHAnsi" w:cstheme="minorHAnsi"/>
          <w:sz w:val="22"/>
          <w:szCs w:val="22"/>
        </w:rPr>
        <w:t>de</w:t>
      </w:r>
      <w:r>
        <w:rPr>
          <w:rFonts w:asciiTheme="minorHAnsi" w:hAnsiTheme="minorHAnsi" w:cstheme="minorHAnsi"/>
          <w:sz w:val="22"/>
          <w:szCs w:val="22"/>
        </w:rPr>
        <w:t xml:space="preserve">creased </w:t>
      </w:r>
      <w:r w:rsidR="00243F17">
        <w:rPr>
          <w:rFonts w:asciiTheme="minorHAnsi" w:hAnsiTheme="minorHAnsi" w:cstheme="minorHAnsi"/>
          <w:sz w:val="22"/>
          <w:szCs w:val="22"/>
        </w:rPr>
        <w:t xml:space="preserve">with </w:t>
      </w:r>
      <w:r w:rsidR="009E3A93">
        <w:rPr>
          <w:rFonts w:asciiTheme="minorHAnsi" w:hAnsiTheme="minorHAnsi" w:cstheme="minorHAnsi"/>
          <w:sz w:val="22"/>
          <w:szCs w:val="22"/>
        </w:rPr>
        <w:t>increasing</w:t>
      </w:r>
      <w:r>
        <w:rPr>
          <w:rFonts w:asciiTheme="minorHAnsi" w:hAnsiTheme="minorHAnsi" w:cstheme="minorHAnsi"/>
          <w:sz w:val="22"/>
          <w:szCs w:val="22"/>
        </w:rPr>
        <w:t xml:space="preserve"> density of hits </w:t>
      </w:r>
      <w:r w:rsidR="009E3A93">
        <w:rPr>
          <w:rFonts w:asciiTheme="minorHAnsi" w:hAnsiTheme="minorHAnsi" w:cstheme="minorHAnsi"/>
          <w:sz w:val="22"/>
          <w:szCs w:val="22"/>
        </w:rPr>
        <w:t>1.5-2</w:t>
      </w:r>
      <w:r>
        <w:rPr>
          <w:rFonts w:asciiTheme="minorHAnsi" w:hAnsiTheme="minorHAnsi" w:cstheme="minorHAnsi"/>
          <w:sz w:val="22"/>
          <w:szCs w:val="22"/>
        </w:rPr>
        <w:t xml:space="preserve"> m above ground, within </w:t>
      </w:r>
      <w:r w:rsidR="009E3A93">
        <w:rPr>
          <w:rFonts w:asciiTheme="minorHAnsi" w:hAnsiTheme="minorHAnsi" w:cstheme="minorHAnsi"/>
          <w:sz w:val="22"/>
          <w:szCs w:val="22"/>
        </w:rPr>
        <w:t>15</w:t>
      </w:r>
      <w:r>
        <w:rPr>
          <w:rFonts w:asciiTheme="minorHAnsi" w:hAnsiTheme="minorHAnsi" w:cstheme="minorHAnsi"/>
          <w:sz w:val="22"/>
          <w:szCs w:val="22"/>
        </w:rPr>
        <w:t xml:space="preserve">0 m (Fig. </w:t>
      </w:r>
      <w:r w:rsidR="009E3A93">
        <w:rPr>
          <w:rFonts w:asciiTheme="minorHAnsi" w:hAnsiTheme="minorHAnsi" w:cstheme="minorHAnsi"/>
          <w:sz w:val="22"/>
          <w:szCs w:val="22"/>
        </w:rPr>
        <w:t>41</w:t>
      </w:r>
      <w:r>
        <w:rPr>
          <w:rFonts w:asciiTheme="minorHAnsi" w:hAnsiTheme="minorHAnsi" w:cstheme="minorHAnsi"/>
          <w:sz w:val="22"/>
          <w:szCs w:val="22"/>
        </w:rPr>
        <w:t>).</w:t>
      </w:r>
    </w:p>
    <w:p w14:paraId="4A9F25B6" w14:textId="77777777" w:rsidR="009361AF" w:rsidRDefault="009361AF" w:rsidP="009361AF">
      <w:pPr>
        <w:rPr>
          <w:rFonts w:asciiTheme="minorHAnsi" w:hAnsiTheme="minorHAnsi" w:cstheme="minorHAnsi"/>
          <w:i/>
          <w:iCs/>
          <w:sz w:val="22"/>
          <w:szCs w:val="22"/>
        </w:rPr>
      </w:pPr>
    </w:p>
    <w:p w14:paraId="56768E68" w14:textId="57B2E00F" w:rsidR="009361AF" w:rsidRDefault="009361AF" w:rsidP="009361AF">
      <w:pPr>
        <w:rPr>
          <w:rFonts w:asciiTheme="minorHAnsi" w:hAnsiTheme="minorHAnsi" w:cstheme="minorHAnsi"/>
          <w:sz w:val="22"/>
          <w:szCs w:val="22"/>
        </w:rPr>
      </w:pPr>
      <w:r>
        <w:rPr>
          <w:rFonts w:asciiTheme="minorHAnsi" w:hAnsiTheme="minorHAnsi" w:cstheme="minorHAnsi"/>
          <w:i/>
          <w:iCs/>
          <w:sz w:val="22"/>
          <w:szCs w:val="22"/>
        </w:rPr>
        <w:t>Lincoln’s Sparrow</w:t>
      </w:r>
      <w:r>
        <w:rPr>
          <w:rFonts w:asciiTheme="minorHAnsi" w:hAnsiTheme="minorHAnsi" w:cstheme="minorHAnsi"/>
          <w:sz w:val="22"/>
          <w:szCs w:val="22"/>
        </w:rPr>
        <w:t>. Lincoln’s Sparrow</w:t>
      </w:r>
      <w:r w:rsidR="000F6713">
        <w:rPr>
          <w:rFonts w:asciiTheme="minorHAnsi" w:hAnsiTheme="minorHAnsi" w:cstheme="minorHAnsi"/>
          <w:sz w:val="22"/>
          <w:szCs w:val="22"/>
        </w:rPr>
        <w:t xml:space="preserve"> detection probability decreased with Julian date and</w:t>
      </w:r>
      <w:r>
        <w:rPr>
          <w:rFonts w:asciiTheme="minorHAnsi" w:hAnsiTheme="minorHAnsi" w:cstheme="minorHAnsi"/>
          <w:sz w:val="22"/>
          <w:szCs w:val="22"/>
        </w:rPr>
        <w:t xml:space="preserve"> abundance was positively associated with variables in the different GIS layers related to open tamarack wetlands. In the AVI layer, Lincoln’s Sparrow abundance decreased with the amount of </w:t>
      </w:r>
      <w:r w:rsidR="000F6713">
        <w:rPr>
          <w:rFonts w:asciiTheme="minorHAnsi" w:hAnsiTheme="minorHAnsi" w:cstheme="minorHAnsi"/>
          <w:sz w:val="22"/>
          <w:szCs w:val="22"/>
        </w:rPr>
        <w:t>trembling aspen</w:t>
      </w:r>
      <w:r>
        <w:rPr>
          <w:rFonts w:asciiTheme="minorHAnsi" w:hAnsiTheme="minorHAnsi" w:cstheme="minorHAnsi"/>
          <w:sz w:val="22"/>
          <w:szCs w:val="22"/>
        </w:rPr>
        <w:t xml:space="preserve"> and increased with the amounts of tamarack within 150 m (Fig. 42)</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increasing crown closure and </w:t>
      </w:r>
      <w:r w:rsidR="000F6713">
        <w:rPr>
          <w:rFonts w:asciiTheme="minorHAnsi" w:hAnsiTheme="minorHAnsi" w:cstheme="minorHAnsi"/>
          <w:sz w:val="22"/>
          <w:szCs w:val="22"/>
        </w:rPr>
        <w:t>proportion of all needle-leafed tree species combined</w:t>
      </w:r>
      <w:r>
        <w:rPr>
          <w:rFonts w:asciiTheme="minorHAnsi" w:hAnsiTheme="minorHAnsi" w:cstheme="minorHAnsi"/>
          <w:sz w:val="22"/>
          <w:szCs w:val="22"/>
        </w:rPr>
        <w:t xml:space="preserve"> within </w:t>
      </w:r>
      <w:r w:rsidR="000F6713">
        <w:rPr>
          <w:rFonts w:asciiTheme="minorHAnsi" w:hAnsiTheme="minorHAnsi" w:cstheme="minorHAnsi"/>
          <w:sz w:val="22"/>
          <w:szCs w:val="22"/>
        </w:rPr>
        <w:t>1</w:t>
      </w:r>
      <w:r>
        <w:rPr>
          <w:rFonts w:asciiTheme="minorHAnsi" w:hAnsiTheme="minorHAnsi" w:cstheme="minorHAnsi"/>
          <w:sz w:val="22"/>
          <w:szCs w:val="22"/>
        </w:rPr>
        <w:t>50 m</w:t>
      </w:r>
      <w:r w:rsidRPr="0099235C">
        <w:rPr>
          <w:rFonts w:asciiTheme="minorHAnsi" w:hAnsiTheme="minorHAnsi" w:cstheme="minorHAnsi"/>
          <w:sz w:val="22"/>
          <w:szCs w:val="22"/>
        </w:rPr>
        <w:t xml:space="preserve"> </w:t>
      </w:r>
      <w:r>
        <w:rPr>
          <w:rFonts w:asciiTheme="minorHAnsi" w:hAnsiTheme="minorHAnsi" w:cstheme="minorHAnsi"/>
          <w:sz w:val="22"/>
          <w:szCs w:val="22"/>
        </w:rPr>
        <w:t xml:space="preserve">(Fig. 43). In the lidar layer, abundance decreased with increasing density of hits </w:t>
      </w:r>
      <w:r w:rsidR="000F6713">
        <w:rPr>
          <w:rFonts w:asciiTheme="minorHAnsi" w:hAnsiTheme="minorHAnsi" w:cstheme="minorHAnsi"/>
          <w:sz w:val="22"/>
          <w:szCs w:val="22"/>
        </w:rPr>
        <w:t>2-3</w:t>
      </w:r>
      <w:r>
        <w:rPr>
          <w:rFonts w:asciiTheme="minorHAnsi" w:hAnsiTheme="minorHAnsi" w:cstheme="minorHAnsi"/>
          <w:sz w:val="22"/>
          <w:szCs w:val="22"/>
        </w:rPr>
        <w:t xml:space="preserve"> and 10-11 m above ground, within 150 m (Fig. 44). When variables from different layers were modelled together, </w:t>
      </w:r>
      <w:r w:rsidR="000F6713">
        <w:rPr>
          <w:rFonts w:asciiTheme="minorHAnsi" w:hAnsiTheme="minorHAnsi" w:cstheme="minorHAnsi"/>
          <w:sz w:val="22"/>
          <w:szCs w:val="22"/>
        </w:rPr>
        <w:t>the top lidar</w:t>
      </w:r>
      <w:r>
        <w:rPr>
          <w:rFonts w:asciiTheme="minorHAnsi" w:hAnsiTheme="minorHAnsi" w:cstheme="minorHAnsi"/>
          <w:sz w:val="22"/>
          <w:szCs w:val="22"/>
        </w:rPr>
        <w:t xml:space="preserve"> model predicted Lincoln’s Sparrow abundance</w:t>
      </w:r>
      <w:r w:rsidR="000F6713">
        <w:rPr>
          <w:rFonts w:asciiTheme="minorHAnsi" w:hAnsiTheme="minorHAnsi" w:cstheme="minorHAnsi"/>
          <w:sz w:val="22"/>
          <w:szCs w:val="22"/>
        </w:rPr>
        <w:t xml:space="preserve"> better than the top AVI, satellite, and composite models</w:t>
      </w:r>
      <w:r>
        <w:rPr>
          <w:rFonts w:asciiTheme="minorHAnsi" w:hAnsiTheme="minorHAnsi" w:cstheme="minorHAnsi"/>
          <w:sz w:val="22"/>
          <w:szCs w:val="22"/>
        </w:rPr>
        <w:t xml:space="preserve"> (Fig. 45).</w:t>
      </w:r>
      <w:r w:rsidR="006E064B" w:rsidRPr="006E064B">
        <w:rPr>
          <w:rFonts w:asciiTheme="minorHAnsi" w:hAnsiTheme="minorHAnsi" w:cstheme="minorHAnsi"/>
          <w:sz w:val="22"/>
          <w:szCs w:val="22"/>
        </w:rPr>
        <w:t xml:space="preserve"> </w:t>
      </w:r>
      <w:r w:rsidR="006E064B">
        <w:rPr>
          <w:rFonts w:asciiTheme="minorHAnsi" w:hAnsiTheme="minorHAnsi" w:cstheme="minorHAnsi"/>
          <w:sz w:val="22"/>
          <w:szCs w:val="22"/>
        </w:rPr>
        <w:t xml:space="preserve">Lincoln’s Sparrow was overpredicted by </w:t>
      </w:r>
      <w:r w:rsidR="00CC0819">
        <w:rPr>
          <w:rFonts w:asciiTheme="minorHAnsi" w:hAnsiTheme="minorHAnsi" w:cstheme="minorHAnsi"/>
          <w:sz w:val="22"/>
          <w:szCs w:val="22"/>
        </w:rPr>
        <w:t xml:space="preserve">lidar </w:t>
      </w:r>
      <w:r w:rsidR="006E064B">
        <w:rPr>
          <w:rFonts w:asciiTheme="minorHAnsi" w:hAnsiTheme="minorHAnsi" w:cstheme="minorHAnsi"/>
          <w:sz w:val="22"/>
          <w:szCs w:val="22"/>
        </w:rPr>
        <w:t>variables at the 150-m but not the 500-m scale.</w:t>
      </w:r>
    </w:p>
    <w:p w14:paraId="1C8D8012" w14:textId="77777777" w:rsidR="000F6713" w:rsidRDefault="000F6713" w:rsidP="000F6713">
      <w:pPr>
        <w:rPr>
          <w:rFonts w:asciiTheme="minorHAnsi" w:hAnsiTheme="minorHAnsi" w:cstheme="minorHAnsi"/>
          <w:i/>
          <w:iCs/>
          <w:sz w:val="22"/>
          <w:szCs w:val="22"/>
        </w:rPr>
      </w:pPr>
    </w:p>
    <w:p w14:paraId="7B76E437" w14:textId="6905A5DA" w:rsidR="000F6713" w:rsidRDefault="000F6713" w:rsidP="000F6713">
      <w:pPr>
        <w:rPr>
          <w:rFonts w:asciiTheme="minorHAnsi" w:hAnsiTheme="minorHAnsi" w:cstheme="minorHAnsi"/>
          <w:sz w:val="22"/>
          <w:szCs w:val="22"/>
        </w:rPr>
      </w:pPr>
      <w:r>
        <w:rPr>
          <w:rFonts w:asciiTheme="minorHAnsi" w:hAnsiTheme="minorHAnsi" w:cstheme="minorHAnsi"/>
          <w:i/>
          <w:iCs/>
          <w:sz w:val="22"/>
          <w:szCs w:val="22"/>
        </w:rPr>
        <w:t>Olive-sided Flycatcher</w:t>
      </w:r>
      <w:r>
        <w:rPr>
          <w:rFonts w:asciiTheme="minorHAnsi" w:hAnsiTheme="minorHAnsi" w:cstheme="minorHAnsi"/>
          <w:sz w:val="22"/>
          <w:szCs w:val="22"/>
        </w:rPr>
        <w:t xml:space="preserve">. </w:t>
      </w:r>
      <w:r w:rsidRPr="00924362">
        <w:rPr>
          <w:rFonts w:asciiTheme="minorHAnsi" w:hAnsiTheme="minorHAnsi" w:cstheme="minorHAnsi"/>
          <w:sz w:val="22"/>
          <w:szCs w:val="22"/>
        </w:rPr>
        <w:t>Olive-sided Flycatcher</w:t>
      </w:r>
      <w:r w:rsidRPr="000F6713">
        <w:rPr>
          <w:rFonts w:asciiTheme="minorHAnsi" w:hAnsiTheme="minorHAnsi" w:cstheme="minorHAnsi"/>
          <w:sz w:val="22"/>
          <w:szCs w:val="22"/>
        </w:rPr>
        <w:t xml:space="preserve"> </w:t>
      </w:r>
      <w:r>
        <w:rPr>
          <w:rFonts w:asciiTheme="minorHAnsi" w:hAnsiTheme="minorHAnsi" w:cstheme="minorHAnsi"/>
          <w:sz w:val="22"/>
          <w:szCs w:val="22"/>
        </w:rPr>
        <w:t xml:space="preserve">abundance was positively associated with variables in the different GIS layers related to </w:t>
      </w:r>
      <w:r w:rsidR="00924362">
        <w:rPr>
          <w:rFonts w:asciiTheme="minorHAnsi" w:hAnsiTheme="minorHAnsi" w:cstheme="minorHAnsi"/>
          <w:sz w:val="22"/>
          <w:szCs w:val="22"/>
        </w:rPr>
        <w:t>short white spruce</w:t>
      </w:r>
      <w:r>
        <w:rPr>
          <w:rFonts w:asciiTheme="minorHAnsi" w:hAnsiTheme="minorHAnsi" w:cstheme="minorHAnsi"/>
          <w:sz w:val="22"/>
          <w:szCs w:val="22"/>
        </w:rPr>
        <w:t xml:space="preserve">. In the AVI layer, </w:t>
      </w:r>
      <w:r w:rsidRPr="0039160A">
        <w:rPr>
          <w:rFonts w:asciiTheme="minorHAnsi" w:hAnsiTheme="minorHAnsi" w:cstheme="minorHAnsi"/>
          <w:sz w:val="22"/>
          <w:szCs w:val="22"/>
        </w:rPr>
        <w:t>Olive-sided Flycatcher</w:t>
      </w:r>
      <w:r w:rsidRPr="000F6713">
        <w:rPr>
          <w:rFonts w:asciiTheme="minorHAnsi" w:hAnsiTheme="minorHAnsi" w:cstheme="minorHAnsi"/>
          <w:sz w:val="22"/>
          <w:szCs w:val="22"/>
        </w:rPr>
        <w:t xml:space="preserve"> </w:t>
      </w:r>
      <w:r>
        <w:rPr>
          <w:rFonts w:asciiTheme="minorHAnsi" w:hAnsiTheme="minorHAnsi" w:cstheme="minorHAnsi"/>
          <w:sz w:val="22"/>
          <w:szCs w:val="22"/>
        </w:rPr>
        <w:t>abundance decreased with</w:t>
      </w:r>
      <w:r w:rsidR="00924362">
        <w:rPr>
          <w:rFonts w:asciiTheme="minorHAnsi" w:hAnsiTheme="minorHAnsi" w:cstheme="minorHAnsi"/>
          <w:sz w:val="22"/>
          <w:szCs w:val="22"/>
        </w:rPr>
        <w:t xml:space="preserve"> increasing</w:t>
      </w:r>
      <w:r>
        <w:rPr>
          <w:rFonts w:asciiTheme="minorHAnsi" w:hAnsiTheme="minorHAnsi" w:cstheme="minorHAnsi"/>
          <w:sz w:val="22"/>
          <w:szCs w:val="22"/>
        </w:rPr>
        <w:t xml:space="preserve"> amount</w:t>
      </w:r>
      <w:r w:rsidR="00924362">
        <w:rPr>
          <w:rFonts w:asciiTheme="minorHAnsi" w:hAnsiTheme="minorHAnsi" w:cstheme="minorHAnsi"/>
          <w:sz w:val="22"/>
          <w:szCs w:val="22"/>
        </w:rPr>
        <w:t>s</w:t>
      </w:r>
      <w:r>
        <w:rPr>
          <w:rFonts w:asciiTheme="minorHAnsi" w:hAnsiTheme="minorHAnsi" w:cstheme="minorHAnsi"/>
          <w:sz w:val="22"/>
          <w:szCs w:val="22"/>
        </w:rPr>
        <w:t xml:space="preserve"> of </w:t>
      </w:r>
      <w:r w:rsidR="00924362">
        <w:rPr>
          <w:rFonts w:asciiTheme="minorHAnsi" w:hAnsiTheme="minorHAnsi" w:cstheme="minorHAnsi"/>
          <w:sz w:val="22"/>
          <w:szCs w:val="22"/>
        </w:rPr>
        <w:t>pine, shrubland, and trembling aspen</w:t>
      </w:r>
      <w:r>
        <w:rPr>
          <w:rFonts w:asciiTheme="minorHAnsi" w:hAnsiTheme="minorHAnsi" w:cstheme="minorHAnsi"/>
          <w:sz w:val="22"/>
          <w:szCs w:val="22"/>
        </w:rPr>
        <w:t xml:space="preserve"> within </w:t>
      </w:r>
      <w:r w:rsidR="00924362">
        <w:rPr>
          <w:rFonts w:asciiTheme="minorHAnsi" w:hAnsiTheme="minorHAnsi" w:cstheme="minorHAnsi"/>
          <w:sz w:val="22"/>
          <w:szCs w:val="22"/>
        </w:rPr>
        <w:t>500</w:t>
      </w:r>
      <w:r>
        <w:rPr>
          <w:rFonts w:asciiTheme="minorHAnsi" w:hAnsiTheme="minorHAnsi" w:cstheme="minorHAnsi"/>
          <w:sz w:val="22"/>
          <w:szCs w:val="22"/>
        </w:rPr>
        <w:t xml:space="preserve"> m (Fig. 4</w:t>
      </w:r>
      <w:r w:rsidR="00924362">
        <w:rPr>
          <w:rFonts w:asciiTheme="minorHAnsi" w:hAnsiTheme="minorHAnsi" w:cstheme="minorHAnsi"/>
          <w:sz w:val="22"/>
          <w:szCs w:val="22"/>
        </w:rPr>
        <w:t>6</w:t>
      </w:r>
      <w:r>
        <w:rPr>
          <w:rFonts w:asciiTheme="minorHAnsi" w:hAnsiTheme="minorHAnsi" w:cstheme="minorHAnsi"/>
          <w:sz w:val="22"/>
          <w:szCs w:val="22"/>
        </w:rPr>
        <w:t>)</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increasing crown closure and proportion of </w:t>
      </w:r>
      <w:proofErr w:type="spellStart"/>
      <w:r w:rsidR="00924362">
        <w:rPr>
          <w:rFonts w:asciiTheme="minorHAnsi" w:hAnsiTheme="minorHAnsi" w:cstheme="minorHAnsi"/>
          <w:sz w:val="22"/>
          <w:szCs w:val="22"/>
        </w:rPr>
        <w:t>nonvegetated</w:t>
      </w:r>
      <w:proofErr w:type="spellEnd"/>
      <w:r w:rsidR="00924362">
        <w:rPr>
          <w:rFonts w:asciiTheme="minorHAnsi" w:hAnsiTheme="minorHAnsi" w:cstheme="minorHAnsi"/>
          <w:sz w:val="22"/>
          <w:szCs w:val="22"/>
        </w:rPr>
        <w:t xml:space="preserve"> land</w:t>
      </w:r>
      <w:r>
        <w:rPr>
          <w:rFonts w:asciiTheme="minorHAnsi" w:hAnsiTheme="minorHAnsi" w:cstheme="minorHAnsi"/>
          <w:sz w:val="22"/>
          <w:szCs w:val="22"/>
        </w:rPr>
        <w:t xml:space="preserve"> within </w:t>
      </w:r>
      <w:r w:rsidR="00924362">
        <w:rPr>
          <w:rFonts w:asciiTheme="minorHAnsi" w:hAnsiTheme="minorHAnsi" w:cstheme="minorHAnsi"/>
          <w:sz w:val="22"/>
          <w:szCs w:val="22"/>
        </w:rPr>
        <w:t>500</w:t>
      </w:r>
      <w:r>
        <w:rPr>
          <w:rFonts w:asciiTheme="minorHAnsi" w:hAnsiTheme="minorHAnsi" w:cstheme="minorHAnsi"/>
          <w:sz w:val="22"/>
          <w:szCs w:val="22"/>
        </w:rPr>
        <w:t xml:space="preserve"> m</w:t>
      </w:r>
      <w:r w:rsidRPr="0099235C">
        <w:rPr>
          <w:rFonts w:asciiTheme="minorHAnsi" w:hAnsiTheme="minorHAnsi" w:cstheme="minorHAnsi"/>
          <w:sz w:val="22"/>
          <w:szCs w:val="22"/>
        </w:rPr>
        <w:t xml:space="preserve"> </w:t>
      </w:r>
      <w:r w:rsidR="00924362">
        <w:rPr>
          <w:rFonts w:asciiTheme="minorHAnsi" w:hAnsiTheme="minorHAnsi" w:cstheme="minorHAnsi"/>
          <w:sz w:val="22"/>
          <w:szCs w:val="22"/>
        </w:rPr>
        <w:t xml:space="preserve">but increased with the amount of white spruce within 500 m </w:t>
      </w:r>
      <w:r>
        <w:rPr>
          <w:rFonts w:asciiTheme="minorHAnsi" w:hAnsiTheme="minorHAnsi" w:cstheme="minorHAnsi"/>
          <w:sz w:val="22"/>
          <w:szCs w:val="22"/>
        </w:rPr>
        <w:t>(Fig. 4</w:t>
      </w:r>
      <w:r w:rsidR="00924362">
        <w:rPr>
          <w:rFonts w:asciiTheme="minorHAnsi" w:hAnsiTheme="minorHAnsi" w:cstheme="minorHAnsi"/>
          <w:sz w:val="22"/>
          <w:szCs w:val="22"/>
        </w:rPr>
        <w:t>7</w:t>
      </w:r>
      <w:r>
        <w:rPr>
          <w:rFonts w:asciiTheme="minorHAnsi" w:hAnsiTheme="minorHAnsi" w:cstheme="minorHAnsi"/>
          <w:sz w:val="22"/>
          <w:szCs w:val="22"/>
        </w:rPr>
        <w:t xml:space="preserve">). In the lidar layer, abundance decreased with increasing density of hits 2-3 and </w:t>
      </w:r>
      <w:r w:rsidR="00924362">
        <w:rPr>
          <w:rFonts w:asciiTheme="minorHAnsi" w:hAnsiTheme="minorHAnsi" w:cstheme="minorHAnsi"/>
          <w:sz w:val="22"/>
          <w:szCs w:val="22"/>
        </w:rPr>
        <w:t>9-10</w:t>
      </w:r>
      <w:r>
        <w:rPr>
          <w:rFonts w:asciiTheme="minorHAnsi" w:hAnsiTheme="minorHAnsi" w:cstheme="minorHAnsi"/>
          <w:sz w:val="22"/>
          <w:szCs w:val="22"/>
        </w:rPr>
        <w:t xml:space="preserve"> m above ground, within </w:t>
      </w:r>
      <w:r w:rsidR="00924362">
        <w:rPr>
          <w:rFonts w:asciiTheme="minorHAnsi" w:hAnsiTheme="minorHAnsi" w:cstheme="minorHAnsi"/>
          <w:sz w:val="22"/>
          <w:szCs w:val="22"/>
        </w:rPr>
        <w:t>500</w:t>
      </w:r>
      <w:r>
        <w:rPr>
          <w:rFonts w:asciiTheme="minorHAnsi" w:hAnsiTheme="minorHAnsi" w:cstheme="minorHAnsi"/>
          <w:sz w:val="22"/>
          <w:szCs w:val="22"/>
        </w:rPr>
        <w:t xml:space="preserve"> m </w:t>
      </w:r>
      <w:r w:rsidR="00924362">
        <w:rPr>
          <w:rFonts w:asciiTheme="minorHAnsi" w:hAnsiTheme="minorHAnsi" w:cstheme="minorHAnsi"/>
          <w:sz w:val="22"/>
          <w:szCs w:val="22"/>
        </w:rPr>
        <w:t xml:space="preserve">but increased with increasing density of hits 1-1.5 m above ground </w:t>
      </w:r>
      <w:r>
        <w:rPr>
          <w:rFonts w:asciiTheme="minorHAnsi" w:hAnsiTheme="minorHAnsi" w:cstheme="minorHAnsi"/>
          <w:sz w:val="22"/>
          <w:szCs w:val="22"/>
        </w:rPr>
        <w:t>(Fig. 4</w:t>
      </w:r>
      <w:r w:rsidR="00924362">
        <w:rPr>
          <w:rFonts w:asciiTheme="minorHAnsi" w:hAnsiTheme="minorHAnsi" w:cstheme="minorHAnsi"/>
          <w:sz w:val="22"/>
          <w:szCs w:val="22"/>
        </w:rPr>
        <w:t>8</w:t>
      </w:r>
      <w:r>
        <w:rPr>
          <w:rFonts w:asciiTheme="minorHAnsi" w:hAnsiTheme="minorHAnsi" w:cstheme="minorHAnsi"/>
          <w:sz w:val="22"/>
          <w:szCs w:val="22"/>
        </w:rPr>
        <w:t xml:space="preserve">). When variables from different layers were modelled together, the top lidar model predicted </w:t>
      </w:r>
      <w:r w:rsidR="00924362" w:rsidRPr="0039160A">
        <w:rPr>
          <w:rFonts w:asciiTheme="minorHAnsi" w:hAnsiTheme="minorHAnsi" w:cstheme="minorHAnsi"/>
          <w:sz w:val="22"/>
          <w:szCs w:val="22"/>
        </w:rPr>
        <w:t>Olive-sided Flycatcher</w:t>
      </w:r>
      <w:r w:rsidR="00924362" w:rsidRPr="000F6713">
        <w:rPr>
          <w:rFonts w:asciiTheme="minorHAnsi" w:hAnsiTheme="minorHAnsi" w:cstheme="minorHAnsi"/>
          <w:sz w:val="22"/>
          <w:szCs w:val="22"/>
        </w:rPr>
        <w:t xml:space="preserve"> </w:t>
      </w:r>
      <w:r>
        <w:rPr>
          <w:rFonts w:asciiTheme="minorHAnsi" w:hAnsiTheme="minorHAnsi" w:cstheme="minorHAnsi"/>
          <w:sz w:val="22"/>
          <w:szCs w:val="22"/>
        </w:rPr>
        <w:t>abundance better than the top AVI, satellite, and composite models (Fig. 4</w:t>
      </w:r>
      <w:r w:rsidR="00924362">
        <w:rPr>
          <w:rFonts w:asciiTheme="minorHAnsi" w:hAnsiTheme="minorHAnsi" w:cstheme="minorHAnsi"/>
          <w:sz w:val="22"/>
          <w:szCs w:val="22"/>
        </w:rPr>
        <w:t>9</w:t>
      </w:r>
      <w:r>
        <w:rPr>
          <w:rFonts w:asciiTheme="minorHAnsi" w:hAnsiTheme="minorHAnsi" w:cstheme="minorHAnsi"/>
          <w:sz w:val="22"/>
          <w:szCs w:val="22"/>
        </w:rPr>
        <w:t>).</w:t>
      </w:r>
    </w:p>
    <w:p w14:paraId="3DC43013" w14:textId="77777777" w:rsidR="00C718AD" w:rsidRDefault="00C718AD" w:rsidP="00051143">
      <w:pPr>
        <w:rPr>
          <w:rFonts w:asciiTheme="minorHAnsi" w:hAnsiTheme="minorHAnsi" w:cstheme="minorHAnsi"/>
          <w:i/>
          <w:iCs/>
          <w:sz w:val="22"/>
          <w:szCs w:val="22"/>
        </w:rPr>
      </w:pPr>
    </w:p>
    <w:p w14:paraId="55C2C35E" w14:textId="222BD3E1" w:rsidR="00D20E10" w:rsidRDefault="00D20E10" w:rsidP="00D20E10">
      <w:pPr>
        <w:rPr>
          <w:rFonts w:asciiTheme="minorHAnsi" w:hAnsiTheme="minorHAnsi" w:cstheme="minorHAnsi"/>
          <w:sz w:val="22"/>
          <w:szCs w:val="22"/>
        </w:rPr>
      </w:pPr>
      <w:r>
        <w:rPr>
          <w:rFonts w:asciiTheme="minorHAnsi" w:hAnsiTheme="minorHAnsi" w:cstheme="minorHAnsi"/>
          <w:i/>
          <w:iCs/>
          <w:sz w:val="22"/>
          <w:szCs w:val="22"/>
        </w:rPr>
        <w:t>Ovenbird</w:t>
      </w:r>
      <w:r>
        <w:rPr>
          <w:rFonts w:asciiTheme="minorHAnsi" w:hAnsiTheme="minorHAnsi" w:cstheme="minorHAnsi"/>
          <w:sz w:val="22"/>
          <w:szCs w:val="22"/>
        </w:rPr>
        <w:t>. Ovenbird detection probability decreased with Julian date and abundance was positively associated with variables in the different GIS layers related to older, taller broadleaf stands. In the AVI layer, Ovenbird abundance decreased with the amount of birch and increased with the amounts of trembling aspen within 500 m (Fig. 50)</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increasing proportion of white spruce and increased with increasing stand age and proportion of all broad-leafed tree species within 500 m</w:t>
      </w:r>
      <w:r w:rsidRPr="0099235C">
        <w:rPr>
          <w:rFonts w:asciiTheme="minorHAnsi" w:hAnsiTheme="minorHAnsi" w:cstheme="minorHAnsi"/>
          <w:sz w:val="22"/>
          <w:szCs w:val="22"/>
        </w:rPr>
        <w:t xml:space="preserve"> </w:t>
      </w:r>
      <w:r>
        <w:rPr>
          <w:rFonts w:asciiTheme="minorHAnsi" w:hAnsiTheme="minorHAnsi" w:cstheme="minorHAnsi"/>
          <w:sz w:val="22"/>
          <w:szCs w:val="22"/>
        </w:rPr>
        <w:t>(Fig. 51). In the lidar layer, abundance increased with increasing mean maximum height and density of hits 1-1.5m above ground, within 150 m (Fig. 52). When variables from different layers were modelled together, the top AVI model predicted Ovenbird abundance better than the top satellite, lidar, and composite models (Fig. 53).</w:t>
      </w:r>
    </w:p>
    <w:p w14:paraId="3E2BDB64" w14:textId="77777777" w:rsidR="00A4005A" w:rsidRDefault="00A4005A" w:rsidP="00A4005A">
      <w:pPr>
        <w:rPr>
          <w:rFonts w:asciiTheme="minorHAnsi" w:hAnsiTheme="minorHAnsi" w:cstheme="minorHAnsi"/>
          <w:i/>
          <w:iCs/>
          <w:sz w:val="22"/>
          <w:szCs w:val="22"/>
        </w:rPr>
      </w:pPr>
    </w:p>
    <w:p w14:paraId="338C5356" w14:textId="65FA07C3" w:rsidR="00A4005A" w:rsidRDefault="00A4005A" w:rsidP="00A4005A">
      <w:pPr>
        <w:rPr>
          <w:rFonts w:asciiTheme="minorHAnsi" w:hAnsiTheme="minorHAnsi" w:cstheme="minorHAnsi"/>
          <w:sz w:val="22"/>
          <w:szCs w:val="22"/>
        </w:rPr>
      </w:pPr>
      <w:r>
        <w:rPr>
          <w:rFonts w:asciiTheme="minorHAnsi" w:hAnsiTheme="minorHAnsi" w:cstheme="minorHAnsi"/>
          <w:i/>
          <w:iCs/>
          <w:sz w:val="22"/>
          <w:szCs w:val="22"/>
        </w:rPr>
        <w:t>Palm Warbler</w:t>
      </w:r>
      <w:r>
        <w:rPr>
          <w:rFonts w:asciiTheme="minorHAnsi" w:hAnsiTheme="minorHAnsi" w:cstheme="minorHAnsi"/>
          <w:sz w:val="22"/>
          <w:szCs w:val="22"/>
        </w:rPr>
        <w:t xml:space="preserve">. </w:t>
      </w:r>
      <w:r w:rsidRPr="007B4CDC">
        <w:rPr>
          <w:rFonts w:asciiTheme="minorHAnsi" w:hAnsiTheme="minorHAnsi" w:cstheme="minorHAnsi"/>
          <w:sz w:val="22"/>
          <w:szCs w:val="22"/>
        </w:rPr>
        <w:t>Palm Warbler</w:t>
      </w:r>
      <w:r>
        <w:rPr>
          <w:rFonts w:asciiTheme="minorHAnsi" w:hAnsiTheme="minorHAnsi" w:cstheme="minorHAnsi"/>
          <w:sz w:val="22"/>
          <w:szCs w:val="22"/>
        </w:rPr>
        <w:t xml:space="preserve"> abundance was positively associated with variables in the different GIS layers related to </w:t>
      </w:r>
      <w:r w:rsidR="009A1DD9">
        <w:rPr>
          <w:rFonts w:asciiTheme="minorHAnsi" w:hAnsiTheme="minorHAnsi" w:cstheme="minorHAnsi"/>
          <w:sz w:val="22"/>
          <w:szCs w:val="22"/>
        </w:rPr>
        <w:t xml:space="preserve">shorter </w:t>
      </w:r>
      <w:r w:rsidR="000E7239">
        <w:rPr>
          <w:rFonts w:asciiTheme="minorHAnsi" w:hAnsiTheme="minorHAnsi" w:cstheme="minorHAnsi"/>
          <w:sz w:val="22"/>
          <w:szCs w:val="22"/>
        </w:rPr>
        <w:t xml:space="preserve">conifers with shrubs or </w:t>
      </w:r>
      <w:r w:rsidR="007B4CDC">
        <w:rPr>
          <w:rFonts w:asciiTheme="minorHAnsi" w:hAnsiTheme="minorHAnsi" w:cstheme="minorHAnsi"/>
          <w:sz w:val="22"/>
          <w:szCs w:val="22"/>
        </w:rPr>
        <w:t>wet areas</w:t>
      </w:r>
      <w:r>
        <w:rPr>
          <w:rFonts w:asciiTheme="minorHAnsi" w:hAnsiTheme="minorHAnsi" w:cstheme="minorHAnsi"/>
          <w:sz w:val="22"/>
          <w:szCs w:val="22"/>
        </w:rPr>
        <w:t xml:space="preserve">. In the AVI layer, </w:t>
      </w:r>
      <w:r w:rsidRPr="0039160A">
        <w:rPr>
          <w:rFonts w:asciiTheme="minorHAnsi" w:hAnsiTheme="minorHAnsi" w:cstheme="minorHAnsi"/>
          <w:sz w:val="22"/>
          <w:szCs w:val="22"/>
        </w:rPr>
        <w:t>Palm Warbler</w:t>
      </w:r>
      <w:r>
        <w:rPr>
          <w:rFonts w:asciiTheme="minorHAnsi" w:hAnsiTheme="minorHAnsi" w:cstheme="minorHAnsi"/>
          <w:sz w:val="22"/>
          <w:szCs w:val="22"/>
        </w:rPr>
        <w:t xml:space="preserve"> abundance decreased with the amount of </w:t>
      </w:r>
      <w:r w:rsidR="00BE236B">
        <w:rPr>
          <w:rFonts w:asciiTheme="minorHAnsi" w:hAnsiTheme="minorHAnsi" w:cstheme="minorHAnsi"/>
          <w:sz w:val="22"/>
          <w:szCs w:val="22"/>
        </w:rPr>
        <w:t>fen and trembling aspen</w:t>
      </w:r>
      <w:r>
        <w:rPr>
          <w:rFonts w:asciiTheme="minorHAnsi" w:hAnsiTheme="minorHAnsi" w:cstheme="minorHAnsi"/>
          <w:sz w:val="22"/>
          <w:szCs w:val="22"/>
        </w:rPr>
        <w:t xml:space="preserve"> and increased with the amounts of </w:t>
      </w:r>
      <w:r w:rsidR="00D46C3C">
        <w:rPr>
          <w:rFonts w:asciiTheme="minorHAnsi" w:hAnsiTheme="minorHAnsi" w:cstheme="minorHAnsi"/>
          <w:sz w:val="22"/>
          <w:szCs w:val="22"/>
        </w:rPr>
        <w:t>swamp</w:t>
      </w:r>
      <w:r>
        <w:rPr>
          <w:rFonts w:asciiTheme="minorHAnsi" w:hAnsiTheme="minorHAnsi" w:cstheme="minorHAnsi"/>
          <w:sz w:val="22"/>
          <w:szCs w:val="22"/>
        </w:rPr>
        <w:t xml:space="preserve"> within </w:t>
      </w:r>
      <w:r w:rsidR="00D46C3C">
        <w:rPr>
          <w:rFonts w:asciiTheme="minorHAnsi" w:hAnsiTheme="minorHAnsi" w:cstheme="minorHAnsi"/>
          <w:sz w:val="22"/>
          <w:szCs w:val="22"/>
        </w:rPr>
        <w:t>15</w:t>
      </w:r>
      <w:r>
        <w:rPr>
          <w:rFonts w:asciiTheme="minorHAnsi" w:hAnsiTheme="minorHAnsi" w:cstheme="minorHAnsi"/>
          <w:sz w:val="22"/>
          <w:szCs w:val="22"/>
        </w:rPr>
        <w:t>0 m (Fig. 54)</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increasing </w:t>
      </w:r>
      <w:r w:rsidR="00586DD0">
        <w:rPr>
          <w:rFonts w:asciiTheme="minorHAnsi" w:hAnsiTheme="minorHAnsi" w:cstheme="minorHAnsi"/>
          <w:sz w:val="22"/>
          <w:szCs w:val="22"/>
        </w:rPr>
        <w:t>crown closure</w:t>
      </w:r>
      <w:r>
        <w:rPr>
          <w:rFonts w:asciiTheme="minorHAnsi" w:hAnsiTheme="minorHAnsi" w:cstheme="minorHAnsi"/>
          <w:sz w:val="22"/>
          <w:szCs w:val="22"/>
        </w:rPr>
        <w:t xml:space="preserve"> and increased with increasing proportion of all </w:t>
      </w:r>
      <w:r w:rsidR="00586DD0">
        <w:rPr>
          <w:rFonts w:asciiTheme="minorHAnsi" w:hAnsiTheme="minorHAnsi" w:cstheme="minorHAnsi"/>
          <w:sz w:val="22"/>
          <w:szCs w:val="22"/>
        </w:rPr>
        <w:t>needle</w:t>
      </w:r>
      <w:r>
        <w:rPr>
          <w:rFonts w:asciiTheme="minorHAnsi" w:hAnsiTheme="minorHAnsi" w:cstheme="minorHAnsi"/>
          <w:sz w:val="22"/>
          <w:szCs w:val="22"/>
        </w:rPr>
        <w:t xml:space="preserve">-leafed tree species </w:t>
      </w:r>
      <w:r w:rsidR="00886D8B">
        <w:rPr>
          <w:rFonts w:asciiTheme="minorHAnsi" w:hAnsiTheme="minorHAnsi" w:cstheme="minorHAnsi"/>
          <w:sz w:val="22"/>
          <w:szCs w:val="22"/>
        </w:rPr>
        <w:t xml:space="preserve">after accounting for total needle-leaf cover, also the proportion of white spruce </w:t>
      </w:r>
      <w:r>
        <w:rPr>
          <w:rFonts w:asciiTheme="minorHAnsi" w:hAnsiTheme="minorHAnsi" w:cstheme="minorHAnsi"/>
          <w:sz w:val="22"/>
          <w:szCs w:val="22"/>
        </w:rPr>
        <w:t>within 500 m</w:t>
      </w:r>
      <w:r w:rsidRPr="0099235C">
        <w:rPr>
          <w:rFonts w:asciiTheme="minorHAnsi" w:hAnsiTheme="minorHAnsi" w:cstheme="minorHAnsi"/>
          <w:sz w:val="22"/>
          <w:szCs w:val="22"/>
        </w:rPr>
        <w:t xml:space="preserve"> </w:t>
      </w:r>
      <w:r>
        <w:rPr>
          <w:rFonts w:asciiTheme="minorHAnsi" w:hAnsiTheme="minorHAnsi" w:cstheme="minorHAnsi"/>
          <w:sz w:val="22"/>
          <w:szCs w:val="22"/>
        </w:rPr>
        <w:t xml:space="preserve">(Fig. 55). In the lidar layer, abundance increased with increasing density of hits </w:t>
      </w:r>
      <w:r w:rsidR="00276697">
        <w:rPr>
          <w:rFonts w:asciiTheme="minorHAnsi" w:hAnsiTheme="minorHAnsi" w:cstheme="minorHAnsi"/>
          <w:sz w:val="22"/>
          <w:szCs w:val="22"/>
        </w:rPr>
        <w:t xml:space="preserve">0.5-1 </w:t>
      </w:r>
      <w:r>
        <w:rPr>
          <w:rFonts w:asciiTheme="minorHAnsi" w:hAnsiTheme="minorHAnsi" w:cstheme="minorHAnsi"/>
          <w:sz w:val="22"/>
          <w:szCs w:val="22"/>
        </w:rPr>
        <w:t>m above ground</w:t>
      </w:r>
      <w:r w:rsidR="00276697">
        <w:rPr>
          <w:rFonts w:asciiTheme="minorHAnsi" w:hAnsiTheme="minorHAnsi" w:cstheme="minorHAnsi"/>
          <w:sz w:val="22"/>
          <w:szCs w:val="22"/>
        </w:rPr>
        <w:t xml:space="preserve"> and decreased with density of hits 1-1.5 and 10-11 m above ground</w:t>
      </w:r>
      <w:r>
        <w:rPr>
          <w:rFonts w:asciiTheme="minorHAnsi" w:hAnsiTheme="minorHAnsi" w:cstheme="minorHAnsi"/>
          <w:sz w:val="22"/>
          <w:szCs w:val="22"/>
        </w:rPr>
        <w:t xml:space="preserve">, within </w:t>
      </w:r>
      <w:r w:rsidR="009A1DD9">
        <w:rPr>
          <w:rFonts w:asciiTheme="minorHAnsi" w:hAnsiTheme="minorHAnsi" w:cstheme="minorHAnsi"/>
          <w:sz w:val="22"/>
          <w:szCs w:val="22"/>
        </w:rPr>
        <w:t>50</w:t>
      </w:r>
      <w:r>
        <w:rPr>
          <w:rFonts w:asciiTheme="minorHAnsi" w:hAnsiTheme="minorHAnsi" w:cstheme="minorHAnsi"/>
          <w:sz w:val="22"/>
          <w:szCs w:val="22"/>
        </w:rPr>
        <w:t xml:space="preserve">0 m (Fig. 56). </w:t>
      </w:r>
      <w:r w:rsidR="00C52667">
        <w:rPr>
          <w:rFonts w:asciiTheme="minorHAnsi" w:hAnsiTheme="minorHAnsi" w:cstheme="minorHAnsi"/>
          <w:sz w:val="22"/>
          <w:szCs w:val="22"/>
        </w:rPr>
        <w:t xml:space="preserve">When variables from different layers were modelled together, a composite model best </w:t>
      </w:r>
      <w:r w:rsidR="00C52667">
        <w:rPr>
          <w:rFonts w:asciiTheme="minorHAnsi" w:hAnsiTheme="minorHAnsi" w:cstheme="minorHAnsi"/>
          <w:sz w:val="22"/>
          <w:szCs w:val="22"/>
        </w:rPr>
        <w:lastRenderedPageBreak/>
        <w:t xml:space="preserve">predicted </w:t>
      </w:r>
      <w:r w:rsidR="00ED3017" w:rsidRPr="0039160A">
        <w:rPr>
          <w:rFonts w:asciiTheme="minorHAnsi" w:hAnsiTheme="minorHAnsi" w:cstheme="minorHAnsi"/>
          <w:sz w:val="22"/>
          <w:szCs w:val="22"/>
        </w:rPr>
        <w:t>Palm Warbler</w:t>
      </w:r>
      <w:r w:rsidR="00ED3017">
        <w:rPr>
          <w:rFonts w:asciiTheme="minorHAnsi" w:hAnsiTheme="minorHAnsi" w:cstheme="minorHAnsi"/>
          <w:sz w:val="22"/>
          <w:szCs w:val="22"/>
        </w:rPr>
        <w:t xml:space="preserve"> </w:t>
      </w:r>
      <w:r w:rsidR="00C52667">
        <w:rPr>
          <w:rFonts w:asciiTheme="minorHAnsi" w:hAnsiTheme="minorHAnsi" w:cstheme="minorHAnsi"/>
          <w:sz w:val="22"/>
          <w:szCs w:val="22"/>
        </w:rPr>
        <w:t xml:space="preserve">abundance. In the composite model, </w:t>
      </w:r>
      <w:r w:rsidR="00ED3017" w:rsidRPr="0039160A">
        <w:rPr>
          <w:rFonts w:asciiTheme="minorHAnsi" w:hAnsiTheme="minorHAnsi" w:cstheme="minorHAnsi"/>
          <w:sz w:val="22"/>
          <w:szCs w:val="22"/>
        </w:rPr>
        <w:t>Palm Warbler</w:t>
      </w:r>
      <w:r w:rsidR="00ED3017">
        <w:rPr>
          <w:rFonts w:asciiTheme="minorHAnsi" w:hAnsiTheme="minorHAnsi" w:cstheme="minorHAnsi"/>
          <w:sz w:val="22"/>
          <w:szCs w:val="22"/>
        </w:rPr>
        <w:t xml:space="preserve"> </w:t>
      </w:r>
      <w:r w:rsidR="00C52667">
        <w:rPr>
          <w:rFonts w:asciiTheme="minorHAnsi" w:hAnsiTheme="minorHAnsi" w:cstheme="minorHAnsi"/>
          <w:sz w:val="22"/>
          <w:szCs w:val="22"/>
        </w:rPr>
        <w:t xml:space="preserve">abundance increased with increasing </w:t>
      </w:r>
      <w:r w:rsidR="000610EF">
        <w:rPr>
          <w:rFonts w:asciiTheme="minorHAnsi" w:hAnsiTheme="minorHAnsi" w:cstheme="minorHAnsi"/>
          <w:sz w:val="22"/>
          <w:szCs w:val="22"/>
        </w:rPr>
        <w:t xml:space="preserve">swamp </w:t>
      </w:r>
      <w:r w:rsidR="00C52667">
        <w:rPr>
          <w:rFonts w:asciiTheme="minorHAnsi" w:hAnsiTheme="minorHAnsi" w:cstheme="minorHAnsi"/>
          <w:sz w:val="22"/>
          <w:szCs w:val="22"/>
        </w:rPr>
        <w:t xml:space="preserve">within 150 m but decreased </w:t>
      </w:r>
      <w:r w:rsidR="000610EF">
        <w:rPr>
          <w:rFonts w:asciiTheme="minorHAnsi" w:hAnsiTheme="minorHAnsi" w:cstheme="minorHAnsi"/>
          <w:sz w:val="22"/>
          <w:szCs w:val="22"/>
        </w:rPr>
        <w:t xml:space="preserve">with increasing fen within 150 m and </w:t>
      </w:r>
      <w:r w:rsidR="00C52667">
        <w:rPr>
          <w:rFonts w:asciiTheme="minorHAnsi" w:hAnsiTheme="minorHAnsi" w:cstheme="minorHAnsi"/>
          <w:sz w:val="22"/>
          <w:szCs w:val="22"/>
        </w:rPr>
        <w:t>increasing density of hits 1</w:t>
      </w:r>
      <w:r w:rsidR="000610EF">
        <w:rPr>
          <w:rFonts w:asciiTheme="minorHAnsi" w:hAnsiTheme="minorHAnsi" w:cstheme="minorHAnsi"/>
          <w:sz w:val="22"/>
          <w:szCs w:val="22"/>
        </w:rPr>
        <w:t>0-11</w:t>
      </w:r>
      <w:r w:rsidR="00C52667">
        <w:rPr>
          <w:rFonts w:asciiTheme="minorHAnsi" w:hAnsiTheme="minorHAnsi" w:cstheme="minorHAnsi"/>
          <w:sz w:val="22"/>
          <w:szCs w:val="22"/>
        </w:rPr>
        <w:t xml:space="preserve"> m above ground, within </w:t>
      </w:r>
      <w:r w:rsidR="000610EF">
        <w:rPr>
          <w:rFonts w:asciiTheme="minorHAnsi" w:hAnsiTheme="minorHAnsi" w:cstheme="minorHAnsi"/>
          <w:sz w:val="22"/>
          <w:szCs w:val="22"/>
        </w:rPr>
        <w:t>50</w:t>
      </w:r>
      <w:r w:rsidR="00C52667">
        <w:rPr>
          <w:rFonts w:asciiTheme="minorHAnsi" w:hAnsiTheme="minorHAnsi" w:cstheme="minorHAnsi"/>
          <w:sz w:val="22"/>
          <w:szCs w:val="22"/>
        </w:rPr>
        <w:t>0 m (Fig. 57).</w:t>
      </w:r>
      <w:r w:rsidR="006E064B" w:rsidRPr="006E064B">
        <w:rPr>
          <w:rFonts w:asciiTheme="minorHAnsi" w:hAnsiTheme="minorHAnsi" w:cstheme="minorHAnsi"/>
          <w:sz w:val="22"/>
          <w:szCs w:val="22"/>
        </w:rPr>
        <w:t xml:space="preserve"> </w:t>
      </w:r>
      <w:r w:rsidR="006E064B">
        <w:rPr>
          <w:rFonts w:asciiTheme="minorHAnsi" w:hAnsiTheme="minorHAnsi" w:cstheme="minorHAnsi"/>
          <w:sz w:val="22"/>
          <w:szCs w:val="22"/>
        </w:rPr>
        <w:t>Palm Warbler was overpredicted by the top models for all layers, and models had low goodness-of-fit based on analyses of Dunn-Smyth model residuals.</w:t>
      </w:r>
    </w:p>
    <w:p w14:paraId="09E3A503" w14:textId="77777777" w:rsidR="00801964" w:rsidRDefault="00801964" w:rsidP="00801964">
      <w:pPr>
        <w:rPr>
          <w:rFonts w:asciiTheme="minorHAnsi" w:hAnsiTheme="minorHAnsi" w:cstheme="minorHAnsi"/>
          <w:i/>
          <w:iCs/>
          <w:sz w:val="22"/>
          <w:szCs w:val="22"/>
        </w:rPr>
      </w:pPr>
    </w:p>
    <w:p w14:paraId="58CB194B" w14:textId="0437E009" w:rsidR="00C52667" w:rsidRDefault="00801964" w:rsidP="00C52667">
      <w:pPr>
        <w:rPr>
          <w:rFonts w:asciiTheme="minorHAnsi" w:hAnsiTheme="minorHAnsi" w:cstheme="minorHAnsi"/>
          <w:sz w:val="22"/>
          <w:szCs w:val="22"/>
        </w:rPr>
      </w:pPr>
      <w:r>
        <w:rPr>
          <w:rFonts w:asciiTheme="minorHAnsi" w:hAnsiTheme="minorHAnsi" w:cstheme="minorHAnsi"/>
          <w:i/>
          <w:iCs/>
          <w:sz w:val="22"/>
          <w:szCs w:val="22"/>
        </w:rPr>
        <w:t>Red-eyed Vireo</w:t>
      </w:r>
      <w:r>
        <w:rPr>
          <w:rFonts w:asciiTheme="minorHAnsi" w:hAnsiTheme="minorHAnsi" w:cstheme="minorHAnsi"/>
          <w:sz w:val="22"/>
          <w:szCs w:val="22"/>
        </w:rPr>
        <w:t xml:space="preserve">. </w:t>
      </w:r>
      <w:r w:rsidRPr="008C021F">
        <w:rPr>
          <w:rFonts w:asciiTheme="minorHAnsi" w:hAnsiTheme="minorHAnsi" w:cstheme="minorHAnsi"/>
          <w:sz w:val="22"/>
          <w:szCs w:val="22"/>
        </w:rPr>
        <w:t>Red-eyed Vireo</w:t>
      </w:r>
      <w:r>
        <w:rPr>
          <w:rFonts w:asciiTheme="minorHAnsi" w:hAnsiTheme="minorHAnsi" w:cstheme="minorHAnsi"/>
          <w:sz w:val="22"/>
          <w:szCs w:val="22"/>
        </w:rPr>
        <w:t xml:space="preserve"> detection probability </w:t>
      </w:r>
      <w:r w:rsidR="0065436A">
        <w:rPr>
          <w:rFonts w:asciiTheme="minorHAnsi" w:hAnsiTheme="minorHAnsi" w:cstheme="minorHAnsi"/>
          <w:sz w:val="22"/>
          <w:szCs w:val="22"/>
        </w:rPr>
        <w:t xml:space="preserve">increased </w:t>
      </w:r>
      <w:r>
        <w:rPr>
          <w:rFonts w:asciiTheme="minorHAnsi" w:hAnsiTheme="minorHAnsi" w:cstheme="minorHAnsi"/>
          <w:sz w:val="22"/>
          <w:szCs w:val="22"/>
        </w:rPr>
        <w:t xml:space="preserve">with Julian date and abundance was positively associated with variables in the different GIS layers related to older, taller broadleaf stands. In the AVI layer, </w:t>
      </w:r>
      <w:r w:rsidRPr="00FC59B4">
        <w:rPr>
          <w:rFonts w:asciiTheme="minorHAnsi" w:hAnsiTheme="minorHAnsi" w:cstheme="minorHAnsi"/>
          <w:sz w:val="22"/>
          <w:szCs w:val="22"/>
        </w:rPr>
        <w:t>Red-eyed Vireo</w:t>
      </w:r>
      <w:r>
        <w:rPr>
          <w:rFonts w:asciiTheme="minorHAnsi" w:hAnsiTheme="minorHAnsi" w:cstheme="minorHAnsi"/>
          <w:sz w:val="22"/>
          <w:szCs w:val="22"/>
        </w:rPr>
        <w:t xml:space="preserve"> abundance decreased with the amount of birch and increased with the amounts of trembling aspen </w:t>
      </w:r>
      <w:r w:rsidR="008C021F">
        <w:rPr>
          <w:rFonts w:asciiTheme="minorHAnsi" w:hAnsiTheme="minorHAnsi" w:cstheme="minorHAnsi"/>
          <w:sz w:val="22"/>
          <w:szCs w:val="22"/>
        </w:rPr>
        <w:t xml:space="preserve">and white spruce </w:t>
      </w:r>
      <w:r>
        <w:rPr>
          <w:rFonts w:asciiTheme="minorHAnsi" w:hAnsiTheme="minorHAnsi" w:cstheme="minorHAnsi"/>
          <w:sz w:val="22"/>
          <w:szCs w:val="22"/>
        </w:rPr>
        <w:t>within 500 m (Fig. 5</w:t>
      </w:r>
      <w:r w:rsidR="00D46C3C">
        <w:rPr>
          <w:rFonts w:asciiTheme="minorHAnsi" w:hAnsiTheme="minorHAnsi" w:cstheme="minorHAnsi"/>
          <w:sz w:val="22"/>
          <w:szCs w:val="22"/>
        </w:rPr>
        <w:t>8</w:t>
      </w:r>
      <w:r>
        <w:rPr>
          <w:rFonts w:asciiTheme="minorHAnsi" w:hAnsiTheme="minorHAnsi" w:cstheme="minorHAnsi"/>
          <w:sz w:val="22"/>
          <w:szCs w:val="22"/>
        </w:rPr>
        <w:t>)</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increasing </w:t>
      </w:r>
      <w:r w:rsidR="006E6BA6">
        <w:rPr>
          <w:rFonts w:asciiTheme="minorHAnsi" w:hAnsiTheme="minorHAnsi" w:cstheme="minorHAnsi"/>
          <w:sz w:val="22"/>
          <w:szCs w:val="22"/>
        </w:rPr>
        <w:t>total live above-ground biomass</w:t>
      </w:r>
      <w:r>
        <w:rPr>
          <w:rFonts w:asciiTheme="minorHAnsi" w:hAnsiTheme="minorHAnsi" w:cstheme="minorHAnsi"/>
          <w:sz w:val="22"/>
          <w:szCs w:val="22"/>
        </w:rPr>
        <w:t xml:space="preserve"> </w:t>
      </w:r>
      <w:r w:rsidR="006E6BA6">
        <w:rPr>
          <w:rFonts w:asciiTheme="minorHAnsi" w:hAnsiTheme="minorHAnsi" w:cstheme="minorHAnsi"/>
          <w:sz w:val="22"/>
          <w:szCs w:val="22"/>
        </w:rPr>
        <w:t xml:space="preserve">and proportion of willow </w:t>
      </w:r>
      <w:r>
        <w:rPr>
          <w:rFonts w:asciiTheme="minorHAnsi" w:hAnsiTheme="minorHAnsi" w:cstheme="minorHAnsi"/>
          <w:sz w:val="22"/>
          <w:szCs w:val="22"/>
        </w:rPr>
        <w:t xml:space="preserve">and increased with increasing </w:t>
      </w:r>
      <w:r w:rsidR="0065436A">
        <w:rPr>
          <w:rFonts w:asciiTheme="minorHAnsi" w:hAnsiTheme="minorHAnsi" w:cstheme="minorHAnsi"/>
          <w:sz w:val="22"/>
          <w:szCs w:val="22"/>
        </w:rPr>
        <w:t>crown closure</w:t>
      </w:r>
      <w:r>
        <w:rPr>
          <w:rFonts w:asciiTheme="minorHAnsi" w:hAnsiTheme="minorHAnsi" w:cstheme="minorHAnsi"/>
          <w:sz w:val="22"/>
          <w:szCs w:val="22"/>
        </w:rPr>
        <w:t xml:space="preserve"> within 500 m</w:t>
      </w:r>
      <w:r w:rsidRPr="0099235C">
        <w:rPr>
          <w:rFonts w:asciiTheme="minorHAnsi" w:hAnsiTheme="minorHAnsi" w:cstheme="minorHAnsi"/>
          <w:sz w:val="22"/>
          <w:szCs w:val="22"/>
        </w:rPr>
        <w:t xml:space="preserve"> </w:t>
      </w:r>
      <w:r>
        <w:rPr>
          <w:rFonts w:asciiTheme="minorHAnsi" w:hAnsiTheme="minorHAnsi" w:cstheme="minorHAnsi"/>
          <w:sz w:val="22"/>
          <w:szCs w:val="22"/>
        </w:rPr>
        <w:t>(Fig. 5</w:t>
      </w:r>
      <w:r w:rsidR="00D46C3C">
        <w:rPr>
          <w:rFonts w:asciiTheme="minorHAnsi" w:hAnsiTheme="minorHAnsi" w:cstheme="minorHAnsi"/>
          <w:sz w:val="22"/>
          <w:szCs w:val="22"/>
        </w:rPr>
        <w:t>9</w:t>
      </w:r>
      <w:r>
        <w:rPr>
          <w:rFonts w:asciiTheme="minorHAnsi" w:hAnsiTheme="minorHAnsi" w:cstheme="minorHAnsi"/>
          <w:sz w:val="22"/>
          <w:szCs w:val="22"/>
        </w:rPr>
        <w:t xml:space="preserve">). In the lidar layer, abundance increased with increasing mean maximum height, within </w:t>
      </w:r>
      <w:r w:rsidR="00A36867">
        <w:rPr>
          <w:rFonts w:asciiTheme="minorHAnsi" w:hAnsiTheme="minorHAnsi" w:cstheme="minorHAnsi"/>
          <w:sz w:val="22"/>
          <w:szCs w:val="22"/>
        </w:rPr>
        <w:t>500</w:t>
      </w:r>
      <w:r>
        <w:rPr>
          <w:rFonts w:asciiTheme="minorHAnsi" w:hAnsiTheme="minorHAnsi" w:cstheme="minorHAnsi"/>
          <w:sz w:val="22"/>
          <w:szCs w:val="22"/>
        </w:rPr>
        <w:t xml:space="preserve"> m (Fig. </w:t>
      </w:r>
      <w:r w:rsidR="00D46C3C">
        <w:rPr>
          <w:rFonts w:asciiTheme="minorHAnsi" w:hAnsiTheme="minorHAnsi" w:cstheme="minorHAnsi"/>
          <w:sz w:val="22"/>
          <w:szCs w:val="22"/>
        </w:rPr>
        <w:t>60</w:t>
      </w:r>
      <w:r>
        <w:rPr>
          <w:rFonts w:asciiTheme="minorHAnsi" w:hAnsiTheme="minorHAnsi" w:cstheme="minorHAnsi"/>
          <w:sz w:val="22"/>
          <w:szCs w:val="22"/>
        </w:rPr>
        <w:t xml:space="preserve">). </w:t>
      </w:r>
      <w:r w:rsidR="00C52667">
        <w:rPr>
          <w:rFonts w:asciiTheme="minorHAnsi" w:hAnsiTheme="minorHAnsi" w:cstheme="minorHAnsi"/>
          <w:sz w:val="22"/>
          <w:szCs w:val="22"/>
        </w:rPr>
        <w:t xml:space="preserve">When variables from different layers were modelled together, a composite model best predicted </w:t>
      </w:r>
      <w:r w:rsidR="00ED3017" w:rsidRPr="00FC59B4">
        <w:rPr>
          <w:rFonts w:asciiTheme="minorHAnsi" w:hAnsiTheme="minorHAnsi" w:cstheme="minorHAnsi"/>
          <w:sz w:val="22"/>
          <w:szCs w:val="22"/>
        </w:rPr>
        <w:t>Red-eyed Vireo</w:t>
      </w:r>
      <w:r w:rsidR="00ED3017">
        <w:rPr>
          <w:rFonts w:asciiTheme="minorHAnsi" w:hAnsiTheme="minorHAnsi" w:cstheme="minorHAnsi"/>
          <w:sz w:val="22"/>
          <w:szCs w:val="22"/>
        </w:rPr>
        <w:t xml:space="preserve"> </w:t>
      </w:r>
      <w:r w:rsidR="00C52667">
        <w:rPr>
          <w:rFonts w:asciiTheme="minorHAnsi" w:hAnsiTheme="minorHAnsi" w:cstheme="minorHAnsi"/>
          <w:sz w:val="22"/>
          <w:szCs w:val="22"/>
        </w:rPr>
        <w:t xml:space="preserve">abundance. In the composite model, </w:t>
      </w:r>
      <w:r w:rsidR="00ED3017" w:rsidRPr="00FC59B4">
        <w:rPr>
          <w:rFonts w:asciiTheme="minorHAnsi" w:hAnsiTheme="minorHAnsi" w:cstheme="minorHAnsi"/>
          <w:sz w:val="22"/>
          <w:szCs w:val="22"/>
        </w:rPr>
        <w:t>Red-eyed Vireo</w:t>
      </w:r>
      <w:r w:rsidR="00ED3017">
        <w:rPr>
          <w:rFonts w:asciiTheme="minorHAnsi" w:hAnsiTheme="minorHAnsi" w:cstheme="minorHAnsi"/>
          <w:sz w:val="22"/>
          <w:szCs w:val="22"/>
        </w:rPr>
        <w:t xml:space="preserve"> </w:t>
      </w:r>
      <w:r w:rsidR="00C52667">
        <w:rPr>
          <w:rFonts w:asciiTheme="minorHAnsi" w:hAnsiTheme="minorHAnsi" w:cstheme="minorHAnsi"/>
          <w:sz w:val="22"/>
          <w:szCs w:val="22"/>
        </w:rPr>
        <w:t xml:space="preserve">abundance increased with increasing amount of </w:t>
      </w:r>
      <w:r w:rsidR="003046A0">
        <w:rPr>
          <w:rFonts w:asciiTheme="minorHAnsi" w:hAnsiTheme="minorHAnsi" w:cstheme="minorHAnsi"/>
          <w:sz w:val="22"/>
          <w:szCs w:val="22"/>
        </w:rPr>
        <w:t>trembling aspen from the AVI layer within 500 m</w:t>
      </w:r>
      <w:r w:rsidR="00C52667">
        <w:rPr>
          <w:rFonts w:asciiTheme="minorHAnsi" w:hAnsiTheme="minorHAnsi" w:cstheme="minorHAnsi"/>
          <w:sz w:val="22"/>
          <w:szCs w:val="22"/>
        </w:rPr>
        <w:t xml:space="preserve"> but decreased </w:t>
      </w:r>
      <w:r w:rsidR="00243F17">
        <w:rPr>
          <w:rFonts w:asciiTheme="minorHAnsi" w:hAnsiTheme="minorHAnsi" w:cstheme="minorHAnsi"/>
          <w:sz w:val="22"/>
          <w:szCs w:val="22"/>
        </w:rPr>
        <w:t xml:space="preserve">with </w:t>
      </w:r>
      <w:r w:rsidR="00C52667">
        <w:rPr>
          <w:rFonts w:asciiTheme="minorHAnsi" w:hAnsiTheme="minorHAnsi" w:cstheme="minorHAnsi"/>
          <w:sz w:val="22"/>
          <w:szCs w:val="22"/>
        </w:rPr>
        <w:t xml:space="preserve">increasing </w:t>
      </w:r>
      <w:r w:rsidR="003046A0">
        <w:rPr>
          <w:rFonts w:asciiTheme="minorHAnsi" w:hAnsiTheme="minorHAnsi" w:cstheme="minorHAnsi"/>
          <w:sz w:val="22"/>
          <w:szCs w:val="22"/>
        </w:rPr>
        <w:t>birch from the AVI layer and willow from the satellite layer</w:t>
      </w:r>
      <w:r w:rsidR="00C52667">
        <w:rPr>
          <w:rFonts w:asciiTheme="minorHAnsi" w:hAnsiTheme="minorHAnsi" w:cstheme="minorHAnsi"/>
          <w:sz w:val="22"/>
          <w:szCs w:val="22"/>
        </w:rPr>
        <w:t xml:space="preserve">, within </w:t>
      </w:r>
      <w:r w:rsidR="003046A0">
        <w:rPr>
          <w:rFonts w:asciiTheme="minorHAnsi" w:hAnsiTheme="minorHAnsi" w:cstheme="minorHAnsi"/>
          <w:sz w:val="22"/>
          <w:szCs w:val="22"/>
        </w:rPr>
        <w:t>500</w:t>
      </w:r>
      <w:r w:rsidR="00C52667">
        <w:rPr>
          <w:rFonts w:asciiTheme="minorHAnsi" w:hAnsiTheme="minorHAnsi" w:cstheme="minorHAnsi"/>
          <w:sz w:val="22"/>
          <w:szCs w:val="22"/>
        </w:rPr>
        <w:t xml:space="preserve"> m (Fig. </w:t>
      </w:r>
      <w:r w:rsidR="00D46C3C">
        <w:rPr>
          <w:rFonts w:asciiTheme="minorHAnsi" w:hAnsiTheme="minorHAnsi" w:cstheme="minorHAnsi"/>
          <w:sz w:val="22"/>
          <w:szCs w:val="22"/>
        </w:rPr>
        <w:t>6</w:t>
      </w:r>
      <w:r w:rsidR="00C52667">
        <w:rPr>
          <w:rFonts w:asciiTheme="minorHAnsi" w:hAnsiTheme="minorHAnsi" w:cstheme="minorHAnsi"/>
          <w:sz w:val="22"/>
          <w:szCs w:val="22"/>
        </w:rPr>
        <w:t>1).</w:t>
      </w:r>
    </w:p>
    <w:p w14:paraId="2B10AFAD" w14:textId="77777777" w:rsidR="002208CF" w:rsidRDefault="002208CF" w:rsidP="002208CF">
      <w:pPr>
        <w:rPr>
          <w:rFonts w:asciiTheme="minorHAnsi" w:hAnsiTheme="minorHAnsi" w:cstheme="minorHAnsi"/>
          <w:i/>
          <w:iCs/>
          <w:sz w:val="22"/>
          <w:szCs w:val="22"/>
        </w:rPr>
      </w:pPr>
    </w:p>
    <w:p w14:paraId="3A304A8D" w14:textId="11B1D530" w:rsidR="002208CF" w:rsidRDefault="002208CF" w:rsidP="002208CF">
      <w:pPr>
        <w:rPr>
          <w:rFonts w:asciiTheme="minorHAnsi" w:hAnsiTheme="minorHAnsi" w:cstheme="minorHAnsi"/>
          <w:sz w:val="22"/>
          <w:szCs w:val="22"/>
        </w:rPr>
      </w:pPr>
      <w:r>
        <w:rPr>
          <w:rFonts w:asciiTheme="minorHAnsi" w:hAnsiTheme="minorHAnsi" w:cstheme="minorHAnsi"/>
          <w:i/>
          <w:iCs/>
          <w:sz w:val="22"/>
          <w:szCs w:val="22"/>
        </w:rPr>
        <w:t>Ruby-crowned Kinglet</w:t>
      </w:r>
      <w:r>
        <w:rPr>
          <w:rFonts w:asciiTheme="minorHAnsi" w:hAnsiTheme="minorHAnsi" w:cstheme="minorHAnsi"/>
          <w:sz w:val="22"/>
          <w:szCs w:val="22"/>
        </w:rPr>
        <w:t xml:space="preserve">. Ruby-crowned Kinglet detection probability decreased with Julian date and abundance was positively associated with variables in the different GIS layers related to </w:t>
      </w:r>
      <w:r w:rsidR="00054A38">
        <w:rPr>
          <w:rFonts w:asciiTheme="minorHAnsi" w:hAnsiTheme="minorHAnsi" w:cstheme="minorHAnsi"/>
          <w:sz w:val="22"/>
          <w:szCs w:val="22"/>
        </w:rPr>
        <w:t>coniferous forests including balsam fir</w:t>
      </w:r>
      <w:r>
        <w:rPr>
          <w:rFonts w:asciiTheme="minorHAnsi" w:hAnsiTheme="minorHAnsi" w:cstheme="minorHAnsi"/>
          <w:sz w:val="22"/>
          <w:szCs w:val="22"/>
        </w:rPr>
        <w:t>. In the AVI layer, Ruby-crowned Kinglet abundance decreased with the amount of white spruce within 150 m (Fig. 62)</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increased with the proportion of all needle-leafed tree species combined within 500 m, and with the amount of balsam fir</w:t>
      </w:r>
      <w:r w:rsidRPr="0099235C">
        <w:rPr>
          <w:rFonts w:asciiTheme="minorHAnsi" w:hAnsiTheme="minorHAnsi" w:cstheme="minorHAnsi"/>
          <w:sz w:val="22"/>
          <w:szCs w:val="22"/>
        </w:rPr>
        <w:t xml:space="preserve"> </w:t>
      </w:r>
      <w:r>
        <w:rPr>
          <w:rFonts w:asciiTheme="minorHAnsi" w:hAnsiTheme="minorHAnsi" w:cstheme="minorHAnsi"/>
          <w:sz w:val="22"/>
          <w:szCs w:val="22"/>
        </w:rPr>
        <w:t>(Fig. 63). In the lidar layer, abundance increased with increasing density of hits 5-6 m above ground, within 150 m (Fig. 64). When variables from different layers were modelled together, a composite model best predicted Ruby-crowned Kinglet abundance. In the composite model, Ruby-crowned Kinglet abundance increased with the amount of balsam fir from the satellite layer within 500 m and with the density of hits 5-6 m above ground, within 150 m (Fig. 65).</w:t>
      </w:r>
    </w:p>
    <w:p w14:paraId="0FEC8EC0" w14:textId="77777777" w:rsidR="002208CF" w:rsidRDefault="002208CF" w:rsidP="002208CF">
      <w:pPr>
        <w:rPr>
          <w:rFonts w:asciiTheme="minorHAnsi" w:hAnsiTheme="minorHAnsi" w:cstheme="minorHAnsi"/>
          <w:i/>
          <w:iCs/>
          <w:sz w:val="22"/>
          <w:szCs w:val="22"/>
        </w:rPr>
      </w:pPr>
    </w:p>
    <w:p w14:paraId="012D1FA4" w14:textId="06EA237A" w:rsidR="002208CF" w:rsidRDefault="002208CF" w:rsidP="002208CF">
      <w:pPr>
        <w:rPr>
          <w:rFonts w:asciiTheme="minorHAnsi" w:hAnsiTheme="minorHAnsi" w:cstheme="minorHAnsi"/>
          <w:sz w:val="22"/>
          <w:szCs w:val="22"/>
        </w:rPr>
      </w:pPr>
      <w:proofErr w:type="spellStart"/>
      <w:r>
        <w:rPr>
          <w:rFonts w:asciiTheme="minorHAnsi" w:hAnsiTheme="minorHAnsi" w:cstheme="minorHAnsi"/>
          <w:i/>
          <w:iCs/>
          <w:sz w:val="22"/>
          <w:szCs w:val="22"/>
        </w:rPr>
        <w:t>Swainson’s</w:t>
      </w:r>
      <w:proofErr w:type="spellEnd"/>
      <w:r>
        <w:rPr>
          <w:rFonts w:asciiTheme="minorHAnsi" w:hAnsiTheme="minorHAnsi" w:cstheme="minorHAnsi"/>
          <w:i/>
          <w:iCs/>
          <w:sz w:val="22"/>
          <w:szCs w:val="22"/>
        </w:rPr>
        <w:t xml:space="preserve"> Thrush</w:t>
      </w:r>
      <w:r>
        <w:rPr>
          <w:rFonts w:asciiTheme="minorHAnsi" w:hAnsiTheme="minorHAnsi" w:cstheme="minorHAnsi"/>
          <w:sz w:val="22"/>
          <w:szCs w:val="22"/>
        </w:rPr>
        <w:t xml:space="preserve">. </w:t>
      </w:r>
      <w:proofErr w:type="spellStart"/>
      <w:r>
        <w:rPr>
          <w:rFonts w:asciiTheme="minorHAnsi" w:hAnsiTheme="minorHAnsi" w:cstheme="minorHAnsi"/>
          <w:sz w:val="22"/>
          <w:szCs w:val="22"/>
        </w:rPr>
        <w:t>Swainson’s</w:t>
      </w:r>
      <w:proofErr w:type="spellEnd"/>
      <w:r>
        <w:rPr>
          <w:rFonts w:asciiTheme="minorHAnsi" w:hAnsiTheme="minorHAnsi" w:cstheme="minorHAnsi"/>
          <w:sz w:val="22"/>
          <w:szCs w:val="22"/>
        </w:rPr>
        <w:t xml:space="preserve"> Thrush abundance was positively associated with variables in the different GIS layers related to </w:t>
      </w:r>
      <w:r w:rsidR="00054A38">
        <w:rPr>
          <w:rFonts w:asciiTheme="minorHAnsi" w:hAnsiTheme="minorHAnsi" w:cstheme="minorHAnsi"/>
          <w:sz w:val="22"/>
          <w:szCs w:val="22"/>
        </w:rPr>
        <w:t>older coniferous forests</w:t>
      </w:r>
      <w:r>
        <w:rPr>
          <w:rFonts w:asciiTheme="minorHAnsi" w:hAnsiTheme="minorHAnsi" w:cstheme="minorHAnsi"/>
          <w:sz w:val="22"/>
          <w:szCs w:val="22"/>
        </w:rPr>
        <w:t xml:space="preserve">. In the AVI layer, </w:t>
      </w:r>
      <w:proofErr w:type="spellStart"/>
      <w:r>
        <w:rPr>
          <w:rFonts w:asciiTheme="minorHAnsi" w:hAnsiTheme="minorHAnsi" w:cstheme="minorHAnsi"/>
          <w:sz w:val="22"/>
          <w:szCs w:val="22"/>
        </w:rPr>
        <w:t>Swainson’s</w:t>
      </w:r>
      <w:proofErr w:type="spellEnd"/>
      <w:r>
        <w:rPr>
          <w:rFonts w:asciiTheme="minorHAnsi" w:hAnsiTheme="minorHAnsi" w:cstheme="minorHAnsi"/>
          <w:sz w:val="22"/>
          <w:szCs w:val="22"/>
        </w:rPr>
        <w:t xml:space="preserve"> Thrush abundance decreased with the amount of </w:t>
      </w:r>
      <w:r w:rsidR="00054A38">
        <w:rPr>
          <w:rFonts w:asciiTheme="minorHAnsi" w:hAnsiTheme="minorHAnsi" w:cstheme="minorHAnsi"/>
          <w:sz w:val="22"/>
          <w:szCs w:val="22"/>
        </w:rPr>
        <w:t xml:space="preserve">open water and increased with amounts of shrubland and </w:t>
      </w:r>
      <w:r>
        <w:rPr>
          <w:rFonts w:asciiTheme="minorHAnsi" w:hAnsiTheme="minorHAnsi" w:cstheme="minorHAnsi"/>
          <w:sz w:val="22"/>
          <w:szCs w:val="22"/>
        </w:rPr>
        <w:t xml:space="preserve">white spruce within </w:t>
      </w:r>
      <w:r w:rsidR="00054A38">
        <w:rPr>
          <w:rFonts w:asciiTheme="minorHAnsi" w:hAnsiTheme="minorHAnsi" w:cstheme="minorHAnsi"/>
          <w:sz w:val="22"/>
          <w:szCs w:val="22"/>
        </w:rPr>
        <w:t>500</w:t>
      </w:r>
      <w:r>
        <w:rPr>
          <w:rFonts w:asciiTheme="minorHAnsi" w:hAnsiTheme="minorHAnsi" w:cstheme="minorHAnsi"/>
          <w:sz w:val="22"/>
          <w:szCs w:val="22"/>
        </w:rPr>
        <w:t xml:space="preserve"> m (Fig. 6</w:t>
      </w:r>
      <w:r w:rsidR="00054A38">
        <w:rPr>
          <w:rFonts w:asciiTheme="minorHAnsi" w:hAnsiTheme="minorHAnsi" w:cstheme="minorHAnsi"/>
          <w:sz w:val="22"/>
          <w:szCs w:val="22"/>
        </w:rPr>
        <w:t>6</w:t>
      </w:r>
      <w:r>
        <w:rPr>
          <w:rFonts w:asciiTheme="minorHAnsi" w:hAnsiTheme="minorHAnsi" w:cstheme="minorHAnsi"/>
          <w:sz w:val="22"/>
          <w:szCs w:val="22"/>
        </w:rPr>
        <w:t>)</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increased with </w:t>
      </w:r>
      <w:r w:rsidR="00054A38">
        <w:rPr>
          <w:rFonts w:asciiTheme="minorHAnsi" w:hAnsiTheme="minorHAnsi" w:cstheme="minorHAnsi"/>
          <w:sz w:val="22"/>
          <w:szCs w:val="22"/>
        </w:rPr>
        <w:t xml:space="preserve">stand age and </w:t>
      </w:r>
      <w:r>
        <w:rPr>
          <w:rFonts w:asciiTheme="minorHAnsi" w:hAnsiTheme="minorHAnsi" w:cstheme="minorHAnsi"/>
          <w:sz w:val="22"/>
          <w:szCs w:val="22"/>
        </w:rPr>
        <w:t xml:space="preserve">the proportion of </w:t>
      </w:r>
      <w:r w:rsidR="00054A38">
        <w:rPr>
          <w:rFonts w:asciiTheme="minorHAnsi" w:hAnsiTheme="minorHAnsi" w:cstheme="minorHAnsi"/>
          <w:sz w:val="22"/>
          <w:szCs w:val="22"/>
        </w:rPr>
        <w:t>jack pine</w:t>
      </w:r>
      <w:r>
        <w:rPr>
          <w:rFonts w:asciiTheme="minorHAnsi" w:hAnsiTheme="minorHAnsi" w:cstheme="minorHAnsi"/>
          <w:sz w:val="22"/>
          <w:szCs w:val="22"/>
        </w:rPr>
        <w:t xml:space="preserve"> within </w:t>
      </w:r>
      <w:r w:rsidR="00054A38">
        <w:rPr>
          <w:rFonts w:asciiTheme="minorHAnsi" w:hAnsiTheme="minorHAnsi" w:cstheme="minorHAnsi"/>
          <w:sz w:val="22"/>
          <w:szCs w:val="22"/>
        </w:rPr>
        <w:t>15</w:t>
      </w:r>
      <w:r>
        <w:rPr>
          <w:rFonts w:asciiTheme="minorHAnsi" w:hAnsiTheme="minorHAnsi" w:cstheme="minorHAnsi"/>
          <w:sz w:val="22"/>
          <w:szCs w:val="22"/>
        </w:rPr>
        <w:t xml:space="preserve">0 </w:t>
      </w:r>
      <w:proofErr w:type="gramStart"/>
      <w:r>
        <w:rPr>
          <w:rFonts w:asciiTheme="minorHAnsi" w:hAnsiTheme="minorHAnsi" w:cstheme="minorHAnsi"/>
          <w:sz w:val="22"/>
          <w:szCs w:val="22"/>
        </w:rPr>
        <w:t>m, and</w:t>
      </w:r>
      <w:proofErr w:type="gramEnd"/>
      <w:r>
        <w:rPr>
          <w:rFonts w:asciiTheme="minorHAnsi" w:hAnsiTheme="minorHAnsi" w:cstheme="minorHAnsi"/>
          <w:sz w:val="22"/>
          <w:szCs w:val="22"/>
        </w:rPr>
        <w:t xml:space="preserve"> </w:t>
      </w:r>
      <w:r w:rsidR="00054A38">
        <w:rPr>
          <w:rFonts w:asciiTheme="minorHAnsi" w:hAnsiTheme="minorHAnsi" w:cstheme="minorHAnsi"/>
          <w:sz w:val="22"/>
          <w:szCs w:val="22"/>
        </w:rPr>
        <w:t xml:space="preserve">decreased </w:t>
      </w:r>
      <w:r>
        <w:rPr>
          <w:rFonts w:asciiTheme="minorHAnsi" w:hAnsiTheme="minorHAnsi" w:cstheme="minorHAnsi"/>
          <w:sz w:val="22"/>
          <w:szCs w:val="22"/>
        </w:rPr>
        <w:t xml:space="preserve">with the amount of </w:t>
      </w:r>
      <w:r w:rsidR="00054A38">
        <w:rPr>
          <w:rFonts w:asciiTheme="minorHAnsi" w:hAnsiTheme="minorHAnsi" w:cstheme="minorHAnsi"/>
          <w:sz w:val="22"/>
          <w:szCs w:val="22"/>
        </w:rPr>
        <w:t>willow</w:t>
      </w:r>
      <w:r w:rsidRPr="0099235C">
        <w:rPr>
          <w:rFonts w:asciiTheme="minorHAnsi" w:hAnsiTheme="minorHAnsi" w:cstheme="minorHAnsi"/>
          <w:sz w:val="22"/>
          <w:szCs w:val="22"/>
        </w:rPr>
        <w:t xml:space="preserve"> </w:t>
      </w:r>
      <w:r>
        <w:rPr>
          <w:rFonts w:asciiTheme="minorHAnsi" w:hAnsiTheme="minorHAnsi" w:cstheme="minorHAnsi"/>
          <w:sz w:val="22"/>
          <w:szCs w:val="22"/>
        </w:rPr>
        <w:t>(Fig. 6</w:t>
      </w:r>
      <w:r w:rsidR="00054A38">
        <w:rPr>
          <w:rFonts w:asciiTheme="minorHAnsi" w:hAnsiTheme="minorHAnsi" w:cstheme="minorHAnsi"/>
          <w:sz w:val="22"/>
          <w:szCs w:val="22"/>
        </w:rPr>
        <w:t>7</w:t>
      </w:r>
      <w:r>
        <w:rPr>
          <w:rFonts w:asciiTheme="minorHAnsi" w:hAnsiTheme="minorHAnsi" w:cstheme="minorHAnsi"/>
          <w:sz w:val="22"/>
          <w:szCs w:val="22"/>
        </w:rPr>
        <w:t xml:space="preserve">). In the lidar layer, abundance increased with increasing density of hits </w:t>
      </w:r>
      <w:r w:rsidR="00054A38">
        <w:rPr>
          <w:rFonts w:asciiTheme="minorHAnsi" w:hAnsiTheme="minorHAnsi" w:cstheme="minorHAnsi"/>
          <w:sz w:val="22"/>
          <w:szCs w:val="22"/>
        </w:rPr>
        <w:t>1-1.5 and 2-3</w:t>
      </w:r>
      <w:r>
        <w:rPr>
          <w:rFonts w:asciiTheme="minorHAnsi" w:hAnsiTheme="minorHAnsi" w:cstheme="minorHAnsi"/>
          <w:sz w:val="22"/>
          <w:szCs w:val="22"/>
        </w:rPr>
        <w:t xml:space="preserve"> m above ground</w:t>
      </w:r>
      <w:r w:rsidR="00054A38">
        <w:rPr>
          <w:rFonts w:asciiTheme="minorHAnsi" w:hAnsiTheme="minorHAnsi" w:cstheme="minorHAnsi"/>
          <w:sz w:val="22"/>
          <w:szCs w:val="22"/>
        </w:rPr>
        <w:t xml:space="preserve"> and decreased with the density of hits 1.5-2 m above ground</w:t>
      </w:r>
      <w:r>
        <w:rPr>
          <w:rFonts w:asciiTheme="minorHAnsi" w:hAnsiTheme="minorHAnsi" w:cstheme="minorHAnsi"/>
          <w:sz w:val="22"/>
          <w:szCs w:val="22"/>
        </w:rPr>
        <w:t xml:space="preserve">, within </w:t>
      </w:r>
      <w:r w:rsidR="00054A38">
        <w:rPr>
          <w:rFonts w:asciiTheme="minorHAnsi" w:hAnsiTheme="minorHAnsi" w:cstheme="minorHAnsi"/>
          <w:sz w:val="22"/>
          <w:szCs w:val="22"/>
        </w:rPr>
        <w:t>500</w:t>
      </w:r>
      <w:r>
        <w:rPr>
          <w:rFonts w:asciiTheme="minorHAnsi" w:hAnsiTheme="minorHAnsi" w:cstheme="minorHAnsi"/>
          <w:sz w:val="22"/>
          <w:szCs w:val="22"/>
        </w:rPr>
        <w:t xml:space="preserve"> m (Fig. 6</w:t>
      </w:r>
      <w:r w:rsidR="00054A38">
        <w:rPr>
          <w:rFonts w:asciiTheme="minorHAnsi" w:hAnsiTheme="minorHAnsi" w:cstheme="minorHAnsi"/>
          <w:sz w:val="22"/>
          <w:szCs w:val="22"/>
        </w:rPr>
        <w:t>8</w:t>
      </w:r>
      <w:r>
        <w:rPr>
          <w:rFonts w:asciiTheme="minorHAnsi" w:hAnsiTheme="minorHAnsi" w:cstheme="minorHAnsi"/>
          <w:sz w:val="22"/>
          <w:szCs w:val="22"/>
        </w:rPr>
        <w:t xml:space="preserve">). When variables from different layers were modelled together, the top satellite model predicted </w:t>
      </w:r>
      <w:proofErr w:type="spellStart"/>
      <w:r>
        <w:rPr>
          <w:rFonts w:asciiTheme="minorHAnsi" w:hAnsiTheme="minorHAnsi" w:cstheme="minorHAnsi"/>
          <w:sz w:val="22"/>
          <w:szCs w:val="22"/>
        </w:rPr>
        <w:t>Swainson’s</w:t>
      </w:r>
      <w:proofErr w:type="spellEnd"/>
      <w:r>
        <w:rPr>
          <w:rFonts w:asciiTheme="minorHAnsi" w:hAnsiTheme="minorHAnsi" w:cstheme="minorHAnsi"/>
          <w:sz w:val="22"/>
          <w:szCs w:val="22"/>
        </w:rPr>
        <w:t xml:space="preserve"> Thrush abundance better than the top AVI, top lidar, and top composite model (Fig. 69).</w:t>
      </w:r>
    </w:p>
    <w:p w14:paraId="16F8049D" w14:textId="77777777" w:rsidR="00054A38" w:rsidRDefault="00054A38" w:rsidP="00054A38">
      <w:pPr>
        <w:rPr>
          <w:rFonts w:asciiTheme="minorHAnsi" w:hAnsiTheme="minorHAnsi" w:cstheme="minorHAnsi"/>
          <w:i/>
          <w:iCs/>
          <w:sz w:val="22"/>
          <w:szCs w:val="22"/>
        </w:rPr>
      </w:pPr>
    </w:p>
    <w:p w14:paraId="058CD9B3" w14:textId="7488A4B1" w:rsidR="006E064B" w:rsidRDefault="00054A38" w:rsidP="006E064B">
      <w:pPr>
        <w:rPr>
          <w:rFonts w:asciiTheme="minorHAnsi" w:hAnsiTheme="minorHAnsi" w:cstheme="minorHAnsi"/>
          <w:sz w:val="22"/>
          <w:szCs w:val="22"/>
        </w:rPr>
      </w:pPr>
      <w:r>
        <w:rPr>
          <w:rFonts w:asciiTheme="minorHAnsi" w:hAnsiTheme="minorHAnsi" w:cstheme="minorHAnsi"/>
          <w:i/>
          <w:iCs/>
          <w:sz w:val="22"/>
          <w:szCs w:val="22"/>
        </w:rPr>
        <w:t>Swamp Sparrow</w:t>
      </w:r>
      <w:r>
        <w:rPr>
          <w:rFonts w:asciiTheme="minorHAnsi" w:hAnsiTheme="minorHAnsi" w:cstheme="minorHAnsi"/>
          <w:sz w:val="22"/>
          <w:szCs w:val="22"/>
        </w:rPr>
        <w:t xml:space="preserve">. </w:t>
      </w:r>
      <w:r w:rsidRPr="00054A38">
        <w:rPr>
          <w:rFonts w:asciiTheme="minorHAnsi" w:hAnsiTheme="minorHAnsi" w:cstheme="minorHAnsi"/>
          <w:sz w:val="22"/>
          <w:szCs w:val="22"/>
        </w:rPr>
        <w:t>Swamp Sparrow</w:t>
      </w:r>
      <w:r>
        <w:rPr>
          <w:rFonts w:asciiTheme="minorHAnsi" w:hAnsiTheme="minorHAnsi" w:cstheme="minorHAnsi"/>
          <w:sz w:val="22"/>
          <w:szCs w:val="22"/>
        </w:rPr>
        <w:t xml:space="preserve"> detection probability decreased with Julian date and abundance was positively associated with variables in the different GIS layers related to shrublands. In the AVI layer, </w:t>
      </w:r>
      <w:r w:rsidRPr="005227AC">
        <w:rPr>
          <w:rFonts w:asciiTheme="minorHAnsi" w:hAnsiTheme="minorHAnsi" w:cstheme="minorHAnsi"/>
          <w:sz w:val="22"/>
          <w:szCs w:val="22"/>
        </w:rPr>
        <w:t>Swamp Sparrow</w:t>
      </w:r>
      <w:r>
        <w:rPr>
          <w:rFonts w:asciiTheme="minorHAnsi" w:hAnsiTheme="minorHAnsi" w:cstheme="minorHAnsi"/>
          <w:sz w:val="22"/>
          <w:szCs w:val="22"/>
        </w:rPr>
        <w:t xml:space="preserve"> abundance increased with the amounts of shrubland and tamarack within 150 m (Fig. 70)</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decreased with increasing crown closure and </w:t>
      </w:r>
      <w:proofErr w:type="spellStart"/>
      <w:r>
        <w:rPr>
          <w:rFonts w:asciiTheme="minorHAnsi" w:hAnsiTheme="minorHAnsi" w:cstheme="minorHAnsi"/>
          <w:sz w:val="22"/>
          <w:szCs w:val="22"/>
        </w:rPr>
        <w:t>nonvegetated</w:t>
      </w:r>
      <w:proofErr w:type="spellEnd"/>
      <w:r>
        <w:rPr>
          <w:rFonts w:asciiTheme="minorHAnsi" w:hAnsiTheme="minorHAnsi" w:cstheme="minorHAnsi"/>
          <w:sz w:val="22"/>
          <w:szCs w:val="22"/>
        </w:rPr>
        <w:t xml:space="preserve"> land and increased with the total live above-ground biomass within 150 m</w:t>
      </w:r>
      <w:r w:rsidRPr="0099235C">
        <w:rPr>
          <w:rFonts w:asciiTheme="minorHAnsi" w:hAnsiTheme="minorHAnsi" w:cstheme="minorHAnsi"/>
          <w:sz w:val="22"/>
          <w:szCs w:val="22"/>
        </w:rPr>
        <w:t xml:space="preserve"> </w:t>
      </w:r>
      <w:r>
        <w:rPr>
          <w:rFonts w:asciiTheme="minorHAnsi" w:hAnsiTheme="minorHAnsi" w:cstheme="minorHAnsi"/>
          <w:sz w:val="22"/>
          <w:szCs w:val="22"/>
        </w:rPr>
        <w:t xml:space="preserve">(Fig. 71). In the lidar layer, abundance increased with increasing density of </w:t>
      </w:r>
      <w:r>
        <w:rPr>
          <w:rFonts w:asciiTheme="minorHAnsi" w:hAnsiTheme="minorHAnsi" w:cstheme="minorHAnsi"/>
          <w:sz w:val="22"/>
          <w:szCs w:val="22"/>
        </w:rPr>
        <w:lastRenderedPageBreak/>
        <w:t xml:space="preserve">hits 1-1.5 m above ground and decreased with mean maximum height and the number of hits 1.5-2 m above ground, within 150 m (Fig. 72). When variables from different layers were modelled together, a composite model best predicted </w:t>
      </w:r>
      <w:r w:rsidRPr="005227AC">
        <w:rPr>
          <w:rFonts w:asciiTheme="minorHAnsi" w:hAnsiTheme="minorHAnsi" w:cstheme="minorHAnsi"/>
          <w:sz w:val="22"/>
          <w:szCs w:val="22"/>
        </w:rPr>
        <w:t>Swamp Sparrow</w:t>
      </w:r>
      <w:r>
        <w:rPr>
          <w:rFonts w:asciiTheme="minorHAnsi" w:hAnsiTheme="minorHAnsi" w:cstheme="minorHAnsi"/>
          <w:sz w:val="22"/>
          <w:szCs w:val="22"/>
        </w:rPr>
        <w:t xml:space="preserve"> abundance. In the composite model, </w:t>
      </w:r>
      <w:r w:rsidRPr="005227AC">
        <w:rPr>
          <w:rFonts w:asciiTheme="minorHAnsi" w:hAnsiTheme="minorHAnsi" w:cstheme="minorHAnsi"/>
          <w:sz w:val="22"/>
          <w:szCs w:val="22"/>
        </w:rPr>
        <w:t>Swamp Sparrow</w:t>
      </w:r>
      <w:r>
        <w:rPr>
          <w:rFonts w:asciiTheme="minorHAnsi" w:hAnsiTheme="minorHAnsi" w:cstheme="minorHAnsi"/>
          <w:sz w:val="22"/>
          <w:szCs w:val="22"/>
        </w:rPr>
        <w:t xml:space="preserve"> abundance increased with the amount of shrubland and tamarack and decreased with the amount of non-vegetated land, within 150 m (Fig. 73).</w:t>
      </w:r>
      <w:r w:rsidR="006E064B" w:rsidRPr="006E064B">
        <w:rPr>
          <w:rFonts w:asciiTheme="minorHAnsi" w:hAnsiTheme="minorHAnsi" w:cstheme="minorHAnsi"/>
          <w:sz w:val="22"/>
          <w:szCs w:val="22"/>
        </w:rPr>
        <w:t xml:space="preserve"> </w:t>
      </w:r>
      <w:r w:rsidR="006E064B">
        <w:rPr>
          <w:rFonts w:asciiTheme="minorHAnsi" w:hAnsiTheme="minorHAnsi" w:cstheme="minorHAnsi"/>
          <w:sz w:val="22"/>
          <w:szCs w:val="22"/>
        </w:rPr>
        <w:t>Swamp Sparrow was overpredicted by the top models for the AVI, lidar, and composite layers, and models had low goodness-of-fit based on analyses of Dunn-Smyth model residuals.</w:t>
      </w:r>
    </w:p>
    <w:p w14:paraId="43D5A90B" w14:textId="078856C9" w:rsidR="00054A38" w:rsidRDefault="00054A38" w:rsidP="00054A38">
      <w:pPr>
        <w:rPr>
          <w:rFonts w:asciiTheme="minorHAnsi" w:hAnsiTheme="minorHAnsi" w:cstheme="minorHAnsi"/>
          <w:sz w:val="22"/>
          <w:szCs w:val="22"/>
        </w:rPr>
      </w:pPr>
    </w:p>
    <w:p w14:paraId="484A3073" w14:textId="77777777" w:rsidR="00054A38" w:rsidRDefault="00054A38" w:rsidP="00054A38">
      <w:pPr>
        <w:rPr>
          <w:rFonts w:asciiTheme="minorHAnsi" w:hAnsiTheme="minorHAnsi" w:cstheme="minorHAnsi"/>
          <w:i/>
          <w:iCs/>
          <w:sz w:val="22"/>
          <w:szCs w:val="22"/>
        </w:rPr>
      </w:pPr>
    </w:p>
    <w:p w14:paraId="61317C40" w14:textId="35598112" w:rsidR="00054A38" w:rsidRDefault="00054A38" w:rsidP="00054A38">
      <w:pPr>
        <w:rPr>
          <w:rFonts w:asciiTheme="minorHAnsi" w:hAnsiTheme="minorHAnsi" w:cstheme="minorHAnsi"/>
          <w:sz w:val="22"/>
          <w:szCs w:val="22"/>
        </w:rPr>
      </w:pPr>
      <w:r>
        <w:rPr>
          <w:rFonts w:asciiTheme="minorHAnsi" w:hAnsiTheme="minorHAnsi" w:cstheme="minorHAnsi"/>
          <w:i/>
          <w:iCs/>
          <w:sz w:val="22"/>
          <w:szCs w:val="22"/>
        </w:rPr>
        <w:t>Tennessee Warbler</w:t>
      </w:r>
      <w:r>
        <w:rPr>
          <w:rFonts w:asciiTheme="minorHAnsi" w:hAnsiTheme="minorHAnsi" w:cstheme="minorHAnsi"/>
          <w:sz w:val="22"/>
          <w:szCs w:val="22"/>
        </w:rPr>
        <w:t xml:space="preserve">. </w:t>
      </w:r>
      <w:r w:rsidRPr="00054A38">
        <w:rPr>
          <w:rFonts w:asciiTheme="minorHAnsi" w:hAnsiTheme="minorHAnsi" w:cstheme="minorHAnsi"/>
          <w:sz w:val="22"/>
          <w:szCs w:val="22"/>
        </w:rPr>
        <w:t>Tennessee Warbler</w:t>
      </w:r>
      <w:r>
        <w:rPr>
          <w:rFonts w:asciiTheme="minorHAnsi" w:hAnsiTheme="minorHAnsi" w:cstheme="minorHAnsi"/>
          <w:sz w:val="22"/>
          <w:szCs w:val="22"/>
        </w:rPr>
        <w:t xml:space="preserve"> detection probability decreased with Julian date and abundance was positively associated with variables in the different GIS layers related </w:t>
      </w:r>
      <w:proofErr w:type="gramStart"/>
      <w:r>
        <w:rPr>
          <w:rFonts w:asciiTheme="minorHAnsi" w:hAnsiTheme="minorHAnsi" w:cstheme="minorHAnsi"/>
          <w:sz w:val="22"/>
          <w:szCs w:val="22"/>
        </w:rPr>
        <w:t xml:space="preserve">to </w:t>
      </w:r>
      <w:r w:rsidR="002C3044">
        <w:rPr>
          <w:rFonts w:asciiTheme="minorHAnsi" w:hAnsiTheme="minorHAnsi" w:cstheme="minorHAnsi"/>
          <w:sz w:val="22"/>
          <w:szCs w:val="22"/>
        </w:rPr>
        <w:t xml:space="preserve"> broad</w:t>
      </w:r>
      <w:proofErr w:type="gramEnd"/>
      <w:r w:rsidR="002C3044">
        <w:rPr>
          <w:rFonts w:asciiTheme="minorHAnsi" w:hAnsiTheme="minorHAnsi" w:cstheme="minorHAnsi"/>
          <w:sz w:val="22"/>
          <w:szCs w:val="22"/>
        </w:rPr>
        <w:t>-leafed forests</w:t>
      </w:r>
      <w:r>
        <w:rPr>
          <w:rFonts w:asciiTheme="minorHAnsi" w:hAnsiTheme="minorHAnsi" w:cstheme="minorHAnsi"/>
          <w:sz w:val="22"/>
          <w:szCs w:val="22"/>
        </w:rPr>
        <w:t xml:space="preserve">. In the AVI layer, </w:t>
      </w:r>
      <w:r w:rsidRPr="005227AC">
        <w:rPr>
          <w:rFonts w:asciiTheme="minorHAnsi" w:hAnsiTheme="minorHAnsi" w:cstheme="minorHAnsi"/>
          <w:sz w:val="22"/>
          <w:szCs w:val="22"/>
        </w:rPr>
        <w:t>Tennessee Warbler</w:t>
      </w:r>
      <w:r>
        <w:rPr>
          <w:rFonts w:asciiTheme="minorHAnsi" w:hAnsiTheme="minorHAnsi" w:cstheme="minorHAnsi"/>
          <w:sz w:val="22"/>
          <w:szCs w:val="22"/>
        </w:rPr>
        <w:t xml:space="preserve"> abundance increased with the amounts of </w:t>
      </w:r>
      <w:r w:rsidR="002C3044">
        <w:rPr>
          <w:rFonts w:asciiTheme="minorHAnsi" w:hAnsiTheme="minorHAnsi" w:cstheme="minorHAnsi"/>
          <w:sz w:val="22"/>
          <w:szCs w:val="22"/>
        </w:rPr>
        <w:t>trembling aspen and fen</w:t>
      </w:r>
      <w:r>
        <w:rPr>
          <w:rFonts w:asciiTheme="minorHAnsi" w:hAnsiTheme="minorHAnsi" w:cstheme="minorHAnsi"/>
          <w:sz w:val="22"/>
          <w:szCs w:val="22"/>
        </w:rPr>
        <w:t xml:space="preserve"> </w:t>
      </w:r>
      <w:r w:rsidR="002C3044">
        <w:rPr>
          <w:rFonts w:asciiTheme="minorHAnsi" w:hAnsiTheme="minorHAnsi" w:cstheme="minorHAnsi"/>
          <w:sz w:val="22"/>
          <w:szCs w:val="22"/>
        </w:rPr>
        <w:t xml:space="preserve">and decreased with the amount of swamp </w:t>
      </w:r>
      <w:r>
        <w:rPr>
          <w:rFonts w:asciiTheme="minorHAnsi" w:hAnsiTheme="minorHAnsi" w:cstheme="minorHAnsi"/>
          <w:sz w:val="22"/>
          <w:szCs w:val="22"/>
        </w:rPr>
        <w:t xml:space="preserve">within </w:t>
      </w:r>
      <w:r w:rsidR="002C3044">
        <w:rPr>
          <w:rFonts w:asciiTheme="minorHAnsi" w:hAnsiTheme="minorHAnsi" w:cstheme="minorHAnsi"/>
          <w:sz w:val="22"/>
          <w:szCs w:val="22"/>
        </w:rPr>
        <w:t xml:space="preserve">500 </w:t>
      </w:r>
      <w:r>
        <w:rPr>
          <w:rFonts w:asciiTheme="minorHAnsi" w:hAnsiTheme="minorHAnsi" w:cstheme="minorHAnsi"/>
          <w:sz w:val="22"/>
          <w:szCs w:val="22"/>
        </w:rPr>
        <w:t>m (Fig. 74)</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w:t>
      </w:r>
      <w:r w:rsidR="002C3044">
        <w:rPr>
          <w:rFonts w:asciiTheme="minorHAnsi" w:hAnsiTheme="minorHAnsi" w:cstheme="minorHAnsi"/>
          <w:sz w:val="22"/>
          <w:szCs w:val="22"/>
        </w:rPr>
        <w:t xml:space="preserve">increased </w:t>
      </w:r>
      <w:r>
        <w:rPr>
          <w:rFonts w:asciiTheme="minorHAnsi" w:hAnsiTheme="minorHAnsi" w:cstheme="minorHAnsi"/>
          <w:sz w:val="22"/>
          <w:szCs w:val="22"/>
        </w:rPr>
        <w:t xml:space="preserve">with increased with the </w:t>
      </w:r>
      <w:r w:rsidR="002C3044">
        <w:rPr>
          <w:rFonts w:asciiTheme="minorHAnsi" w:hAnsiTheme="minorHAnsi" w:cstheme="minorHAnsi"/>
          <w:sz w:val="22"/>
          <w:szCs w:val="22"/>
        </w:rPr>
        <w:t>proportion of all broad-leafed tree species</w:t>
      </w:r>
      <w:r>
        <w:rPr>
          <w:rFonts w:asciiTheme="minorHAnsi" w:hAnsiTheme="minorHAnsi" w:cstheme="minorHAnsi"/>
          <w:sz w:val="22"/>
          <w:szCs w:val="22"/>
        </w:rPr>
        <w:t xml:space="preserve"> </w:t>
      </w:r>
      <w:r w:rsidR="002C3044">
        <w:rPr>
          <w:rFonts w:asciiTheme="minorHAnsi" w:hAnsiTheme="minorHAnsi" w:cstheme="minorHAnsi"/>
          <w:sz w:val="22"/>
          <w:szCs w:val="22"/>
        </w:rPr>
        <w:t xml:space="preserve">but decreased with the proportion of willow </w:t>
      </w:r>
      <w:r>
        <w:rPr>
          <w:rFonts w:asciiTheme="minorHAnsi" w:hAnsiTheme="minorHAnsi" w:cstheme="minorHAnsi"/>
          <w:sz w:val="22"/>
          <w:szCs w:val="22"/>
        </w:rPr>
        <w:t xml:space="preserve">within </w:t>
      </w:r>
      <w:r w:rsidR="002C3044">
        <w:rPr>
          <w:rFonts w:asciiTheme="minorHAnsi" w:hAnsiTheme="minorHAnsi" w:cstheme="minorHAnsi"/>
          <w:sz w:val="22"/>
          <w:szCs w:val="22"/>
        </w:rPr>
        <w:t xml:space="preserve">500 </w:t>
      </w:r>
      <w:r>
        <w:rPr>
          <w:rFonts w:asciiTheme="minorHAnsi" w:hAnsiTheme="minorHAnsi" w:cstheme="minorHAnsi"/>
          <w:sz w:val="22"/>
          <w:szCs w:val="22"/>
        </w:rPr>
        <w:t>m</w:t>
      </w:r>
      <w:r w:rsidRPr="0099235C">
        <w:rPr>
          <w:rFonts w:asciiTheme="minorHAnsi" w:hAnsiTheme="minorHAnsi" w:cstheme="minorHAnsi"/>
          <w:sz w:val="22"/>
          <w:szCs w:val="22"/>
        </w:rPr>
        <w:t xml:space="preserve"> </w:t>
      </w:r>
      <w:r>
        <w:rPr>
          <w:rFonts w:asciiTheme="minorHAnsi" w:hAnsiTheme="minorHAnsi" w:cstheme="minorHAnsi"/>
          <w:sz w:val="22"/>
          <w:szCs w:val="22"/>
        </w:rPr>
        <w:t xml:space="preserve">(Fig. 75). In the lidar layer, abundance increased with increasing density of hits 1-1.5 </w:t>
      </w:r>
      <w:r w:rsidR="002C3044">
        <w:rPr>
          <w:rFonts w:asciiTheme="minorHAnsi" w:hAnsiTheme="minorHAnsi" w:cstheme="minorHAnsi"/>
          <w:sz w:val="22"/>
          <w:szCs w:val="22"/>
        </w:rPr>
        <w:t xml:space="preserve">and 3-4 </w:t>
      </w:r>
      <w:r>
        <w:rPr>
          <w:rFonts w:asciiTheme="minorHAnsi" w:hAnsiTheme="minorHAnsi" w:cstheme="minorHAnsi"/>
          <w:sz w:val="22"/>
          <w:szCs w:val="22"/>
        </w:rPr>
        <w:t xml:space="preserve">m above ground and decreased with mean maximum height and the number of hits 1.5-2 m above ground, within 150 m (Fig. 76). When variables from different layers were modelled together, a composite model best predicted </w:t>
      </w:r>
      <w:r w:rsidRPr="005227AC">
        <w:rPr>
          <w:rFonts w:asciiTheme="minorHAnsi" w:hAnsiTheme="minorHAnsi" w:cstheme="minorHAnsi"/>
          <w:sz w:val="22"/>
          <w:szCs w:val="22"/>
        </w:rPr>
        <w:t>Tennessee Warbler</w:t>
      </w:r>
      <w:r>
        <w:rPr>
          <w:rFonts w:asciiTheme="minorHAnsi" w:hAnsiTheme="minorHAnsi" w:cstheme="minorHAnsi"/>
          <w:sz w:val="22"/>
          <w:szCs w:val="22"/>
        </w:rPr>
        <w:t xml:space="preserve"> abundance. In the composite model, </w:t>
      </w:r>
      <w:r w:rsidRPr="005227AC">
        <w:rPr>
          <w:rFonts w:asciiTheme="minorHAnsi" w:hAnsiTheme="minorHAnsi" w:cstheme="minorHAnsi"/>
          <w:sz w:val="22"/>
          <w:szCs w:val="22"/>
        </w:rPr>
        <w:t>Tennessee Warbler</w:t>
      </w:r>
      <w:r>
        <w:rPr>
          <w:rFonts w:asciiTheme="minorHAnsi" w:hAnsiTheme="minorHAnsi" w:cstheme="minorHAnsi"/>
          <w:sz w:val="22"/>
          <w:szCs w:val="22"/>
        </w:rPr>
        <w:t xml:space="preserve"> abundance increased with the amount</w:t>
      </w:r>
      <w:r w:rsidR="002C3044">
        <w:rPr>
          <w:rFonts w:asciiTheme="minorHAnsi" w:hAnsiTheme="minorHAnsi" w:cstheme="minorHAnsi"/>
          <w:sz w:val="22"/>
          <w:szCs w:val="22"/>
        </w:rPr>
        <w:t>s</w:t>
      </w:r>
      <w:r>
        <w:rPr>
          <w:rFonts w:asciiTheme="minorHAnsi" w:hAnsiTheme="minorHAnsi" w:cstheme="minorHAnsi"/>
          <w:sz w:val="22"/>
          <w:szCs w:val="22"/>
        </w:rPr>
        <w:t xml:space="preserve"> of </w:t>
      </w:r>
      <w:r w:rsidR="002C3044">
        <w:rPr>
          <w:rFonts w:asciiTheme="minorHAnsi" w:hAnsiTheme="minorHAnsi" w:cstheme="minorHAnsi"/>
          <w:sz w:val="22"/>
          <w:szCs w:val="22"/>
        </w:rPr>
        <w:t>fen from the AVI layer and all broad-leafed tree species from the satellite layer and decreased with the amount of swamp from the AVI layer</w:t>
      </w:r>
      <w:r>
        <w:rPr>
          <w:rFonts w:asciiTheme="minorHAnsi" w:hAnsiTheme="minorHAnsi" w:cstheme="minorHAnsi"/>
          <w:sz w:val="22"/>
          <w:szCs w:val="22"/>
        </w:rPr>
        <w:t xml:space="preserve">, within </w:t>
      </w:r>
      <w:r w:rsidR="002C3044">
        <w:rPr>
          <w:rFonts w:asciiTheme="minorHAnsi" w:hAnsiTheme="minorHAnsi" w:cstheme="minorHAnsi"/>
          <w:sz w:val="22"/>
          <w:szCs w:val="22"/>
        </w:rPr>
        <w:t xml:space="preserve">500 </w:t>
      </w:r>
      <w:r>
        <w:rPr>
          <w:rFonts w:asciiTheme="minorHAnsi" w:hAnsiTheme="minorHAnsi" w:cstheme="minorHAnsi"/>
          <w:sz w:val="22"/>
          <w:szCs w:val="22"/>
        </w:rPr>
        <w:t>m (Fig. 77).</w:t>
      </w:r>
    </w:p>
    <w:p w14:paraId="5EB708AA" w14:textId="77777777" w:rsidR="00356244" w:rsidRDefault="00356244" w:rsidP="00356244">
      <w:pPr>
        <w:rPr>
          <w:rFonts w:asciiTheme="minorHAnsi" w:hAnsiTheme="minorHAnsi" w:cstheme="minorHAnsi"/>
          <w:sz w:val="22"/>
          <w:szCs w:val="22"/>
        </w:rPr>
      </w:pPr>
    </w:p>
    <w:p w14:paraId="2ED43E38" w14:textId="7A9E5CE6" w:rsidR="00356244" w:rsidRDefault="00356244" w:rsidP="00356244">
      <w:pPr>
        <w:rPr>
          <w:rFonts w:asciiTheme="minorHAnsi" w:hAnsiTheme="minorHAnsi" w:cstheme="minorHAnsi"/>
          <w:sz w:val="22"/>
          <w:szCs w:val="22"/>
        </w:rPr>
      </w:pPr>
      <w:r>
        <w:rPr>
          <w:rFonts w:asciiTheme="minorHAnsi" w:hAnsiTheme="minorHAnsi" w:cstheme="minorHAnsi"/>
          <w:i/>
          <w:iCs/>
          <w:sz w:val="22"/>
          <w:szCs w:val="22"/>
        </w:rPr>
        <w:t>Winter Wren</w:t>
      </w:r>
      <w:r>
        <w:rPr>
          <w:rFonts w:asciiTheme="minorHAnsi" w:hAnsiTheme="minorHAnsi" w:cstheme="minorHAnsi"/>
          <w:sz w:val="22"/>
          <w:szCs w:val="22"/>
        </w:rPr>
        <w:t xml:space="preserve">. </w:t>
      </w:r>
      <w:r w:rsidRPr="00356244">
        <w:rPr>
          <w:rFonts w:asciiTheme="minorHAnsi" w:hAnsiTheme="minorHAnsi" w:cstheme="minorHAnsi"/>
          <w:sz w:val="22"/>
          <w:szCs w:val="22"/>
        </w:rPr>
        <w:t>Winter Wren</w:t>
      </w:r>
      <w:r>
        <w:rPr>
          <w:rFonts w:asciiTheme="minorHAnsi" w:hAnsiTheme="minorHAnsi" w:cstheme="minorHAnsi"/>
          <w:sz w:val="22"/>
          <w:szCs w:val="22"/>
        </w:rPr>
        <w:t xml:space="preserve"> detection probability decreased with Julian date and abundance was positively associated with variables in the different GIS layers related to older forests. In the AVI layer, </w:t>
      </w:r>
      <w:r w:rsidRPr="005227AC">
        <w:rPr>
          <w:rFonts w:asciiTheme="minorHAnsi" w:hAnsiTheme="minorHAnsi" w:cstheme="minorHAnsi"/>
          <w:sz w:val="22"/>
          <w:szCs w:val="22"/>
        </w:rPr>
        <w:t>Winter Wren</w:t>
      </w:r>
      <w:r>
        <w:rPr>
          <w:rFonts w:asciiTheme="minorHAnsi" w:hAnsiTheme="minorHAnsi" w:cstheme="minorHAnsi"/>
          <w:sz w:val="22"/>
          <w:szCs w:val="22"/>
        </w:rPr>
        <w:t xml:space="preserve"> abundance decreased with the amount of white spruce and with weighted mean forest age within 500 m (Fig. 78)</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increased with increased with the total amount of live above-ground biomass within 500 m</w:t>
      </w:r>
      <w:r w:rsidRPr="0099235C">
        <w:rPr>
          <w:rFonts w:asciiTheme="minorHAnsi" w:hAnsiTheme="minorHAnsi" w:cstheme="minorHAnsi"/>
          <w:sz w:val="22"/>
          <w:szCs w:val="22"/>
        </w:rPr>
        <w:t xml:space="preserve"> </w:t>
      </w:r>
      <w:r>
        <w:rPr>
          <w:rFonts w:asciiTheme="minorHAnsi" w:hAnsiTheme="minorHAnsi" w:cstheme="minorHAnsi"/>
          <w:sz w:val="22"/>
          <w:szCs w:val="22"/>
        </w:rPr>
        <w:t xml:space="preserve">(Fig. 79). In the lidar layer, abundance increased with the density of hits 8-9 and 10-11 m above ground and decreased with density of hits 9-10 m above ground, within 500 m (Fig. 80). When variables from different layers were modelled together, the top lidar model predicted </w:t>
      </w:r>
      <w:r w:rsidRPr="005227AC">
        <w:rPr>
          <w:rFonts w:asciiTheme="minorHAnsi" w:hAnsiTheme="minorHAnsi" w:cstheme="minorHAnsi"/>
          <w:sz w:val="22"/>
          <w:szCs w:val="22"/>
        </w:rPr>
        <w:t>Winter Wren</w:t>
      </w:r>
      <w:r>
        <w:rPr>
          <w:rFonts w:asciiTheme="minorHAnsi" w:hAnsiTheme="minorHAnsi" w:cstheme="minorHAnsi"/>
          <w:sz w:val="22"/>
          <w:szCs w:val="22"/>
        </w:rPr>
        <w:t xml:space="preserve"> abundance better than the top AVI, top satellite, and top composite model (Fig. 81).</w:t>
      </w:r>
    </w:p>
    <w:p w14:paraId="0E556F0B" w14:textId="77777777" w:rsidR="00116BFF" w:rsidRDefault="00116BFF" w:rsidP="00116BFF">
      <w:pPr>
        <w:rPr>
          <w:rFonts w:asciiTheme="minorHAnsi" w:hAnsiTheme="minorHAnsi" w:cstheme="minorHAnsi"/>
          <w:sz w:val="22"/>
          <w:szCs w:val="22"/>
        </w:rPr>
      </w:pPr>
    </w:p>
    <w:p w14:paraId="7E91C438" w14:textId="6DE73B3A" w:rsidR="00116BFF" w:rsidRDefault="00116BFF" w:rsidP="00116BFF">
      <w:pPr>
        <w:rPr>
          <w:rFonts w:asciiTheme="minorHAnsi" w:hAnsiTheme="minorHAnsi" w:cstheme="minorHAnsi"/>
          <w:sz w:val="22"/>
          <w:szCs w:val="22"/>
        </w:rPr>
      </w:pPr>
      <w:r>
        <w:rPr>
          <w:rFonts w:asciiTheme="minorHAnsi" w:hAnsiTheme="minorHAnsi" w:cstheme="minorHAnsi"/>
          <w:i/>
          <w:iCs/>
          <w:sz w:val="22"/>
          <w:szCs w:val="22"/>
        </w:rPr>
        <w:t>White-throated Sparrow</w:t>
      </w:r>
      <w:r>
        <w:rPr>
          <w:rFonts w:asciiTheme="minorHAnsi" w:hAnsiTheme="minorHAnsi" w:cstheme="minorHAnsi"/>
          <w:sz w:val="22"/>
          <w:szCs w:val="22"/>
        </w:rPr>
        <w:t xml:space="preserve">. </w:t>
      </w:r>
      <w:r w:rsidRPr="00356244">
        <w:rPr>
          <w:rFonts w:asciiTheme="minorHAnsi" w:hAnsiTheme="minorHAnsi" w:cstheme="minorHAnsi"/>
          <w:sz w:val="22"/>
          <w:szCs w:val="22"/>
        </w:rPr>
        <w:t>White-throated Sparrow</w:t>
      </w:r>
      <w:r>
        <w:rPr>
          <w:rFonts w:asciiTheme="minorHAnsi" w:hAnsiTheme="minorHAnsi" w:cstheme="minorHAnsi"/>
          <w:sz w:val="22"/>
          <w:szCs w:val="22"/>
        </w:rPr>
        <w:t xml:space="preserve"> detection probability decreased with Julian date and abundance was positively associated with variables in the different GIS layers related to </w:t>
      </w:r>
      <w:r w:rsidR="00356244">
        <w:rPr>
          <w:rFonts w:asciiTheme="minorHAnsi" w:hAnsiTheme="minorHAnsi" w:cstheme="minorHAnsi"/>
          <w:sz w:val="22"/>
          <w:szCs w:val="22"/>
        </w:rPr>
        <w:t xml:space="preserve">older and open broad-leafed </w:t>
      </w:r>
      <w:r>
        <w:rPr>
          <w:rFonts w:asciiTheme="minorHAnsi" w:hAnsiTheme="minorHAnsi" w:cstheme="minorHAnsi"/>
          <w:sz w:val="22"/>
          <w:szCs w:val="22"/>
        </w:rPr>
        <w:t xml:space="preserve">forests. In the AVI layer, </w:t>
      </w:r>
      <w:r w:rsidRPr="005227AC">
        <w:rPr>
          <w:rFonts w:asciiTheme="minorHAnsi" w:hAnsiTheme="minorHAnsi" w:cstheme="minorHAnsi"/>
          <w:sz w:val="22"/>
          <w:szCs w:val="22"/>
        </w:rPr>
        <w:t>White-throated Sparrow</w:t>
      </w:r>
      <w:r>
        <w:rPr>
          <w:rFonts w:asciiTheme="minorHAnsi" w:hAnsiTheme="minorHAnsi" w:cstheme="minorHAnsi"/>
          <w:sz w:val="22"/>
          <w:szCs w:val="22"/>
        </w:rPr>
        <w:t xml:space="preserve"> abundance increased with the amount</w:t>
      </w:r>
      <w:r w:rsidR="00356244">
        <w:rPr>
          <w:rFonts w:asciiTheme="minorHAnsi" w:hAnsiTheme="minorHAnsi" w:cstheme="minorHAnsi"/>
          <w:sz w:val="22"/>
          <w:szCs w:val="22"/>
        </w:rPr>
        <w:t>s</w:t>
      </w:r>
      <w:r>
        <w:rPr>
          <w:rFonts w:asciiTheme="minorHAnsi" w:hAnsiTheme="minorHAnsi" w:cstheme="minorHAnsi"/>
          <w:sz w:val="22"/>
          <w:szCs w:val="22"/>
        </w:rPr>
        <w:t xml:space="preserve"> of </w:t>
      </w:r>
      <w:r w:rsidR="00356244">
        <w:rPr>
          <w:rFonts w:asciiTheme="minorHAnsi" w:hAnsiTheme="minorHAnsi" w:cstheme="minorHAnsi"/>
          <w:sz w:val="22"/>
          <w:szCs w:val="22"/>
        </w:rPr>
        <w:t>open water and trembling aspen and with weighted mean forest age</w:t>
      </w:r>
      <w:r>
        <w:rPr>
          <w:rFonts w:asciiTheme="minorHAnsi" w:hAnsiTheme="minorHAnsi" w:cstheme="minorHAnsi"/>
          <w:sz w:val="22"/>
          <w:szCs w:val="22"/>
        </w:rPr>
        <w:t xml:space="preserve"> within 5</w:t>
      </w:r>
      <w:r w:rsidR="00356244">
        <w:rPr>
          <w:rFonts w:asciiTheme="minorHAnsi" w:hAnsiTheme="minorHAnsi" w:cstheme="minorHAnsi"/>
          <w:sz w:val="22"/>
          <w:szCs w:val="22"/>
        </w:rPr>
        <w:t>0</w:t>
      </w:r>
      <w:r>
        <w:rPr>
          <w:rFonts w:asciiTheme="minorHAnsi" w:hAnsiTheme="minorHAnsi" w:cstheme="minorHAnsi"/>
          <w:sz w:val="22"/>
          <w:szCs w:val="22"/>
        </w:rPr>
        <w:t>0 m (Fig. 82)</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increased with increased with the proportion of </w:t>
      </w:r>
      <w:r w:rsidR="00356244">
        <w:rPr>
          <w:rFonts w:asciiTheme="minorHAnsi" w:hAnsiTheme="minorHAnsi" w:cstheme="minorHAnsi"/>
          <w:sz w:val="22"/>
          <w:szCs w:val="22"/>
        </w:rPr>
        <w:t>balsam poplar and non-vegetated land</w:t>
      </w:r>
      <w:r>
        <w:rPr>
          <w:rFonts w:asciiTheme="minorHAnsi" w:hAnsiTheme="minorHAnsi" w:cstheme="minorHAnsi"/>
          <w:sz w:val="22"/>
          <w:szCs w:val="22"/>
        </w:rPr>
        <w:t xml:space="preserve"> but decreased with the amount of </w:t>
      </w:r>
      <w:r w:rsidR="00356244">
        <w:rPr>
          <w:rFonts w:asciiTheme="minorHAnsi" w:hAnsiTheme="minorHAnsi" w:cstheme="minorHAnsi"/>
          <w:sz w:val="22"/>
          <w:szCs w:val="22"/>
        </w:rPr>
        <w:t xml:space="preserve">willow </w:t>
      </w:r>
      <w:r>
        <w:rPr>
          <w:rFonts w:asciiTheme="minorHAnsi" w:hAnsiTheme="minorHAnsi" w:cstheme="minorHAnsi"/>
          <w:sz w:val="22"/>
          <w:szCs w:val="22"/>
        </w:rPr>
        <w:t>within 5</w:t>
      </w:r>
      <w:r w:rsidR="00356244">
        <w:rPr>
          <w:rFonts w:asciiTheme="minorHAnsi" w:hAnsiTheme="minorHAnsi" w:cstheme="minorHAnsi"/>
          <w:sz w:val="22"/>
          <w:szCs w:val="22"/>
        </w:rPr>
        <w:t>0</w:t>
      </w:r>
      <w:r>
        <w:rPr>
          <w:rFonts w:asciiTheme="minorHAnsi" w:hAnsiTheme="minorHAnsi" w:cstheme="minorHAnsi"/>
          <w:sz w:val="22"/>
          <w:szCs w:val="22"/>
        </w:rPr>
        <w:t>0 m</w:t>
      </w:r>
      <w:r w:rsidRPr="0099235C">
        <w:rPr>
          <w:rFonts w:asciiTheme="minorHAnsi" w:hAnsiTheme="minorHAnsi" w:cstheme="minorHAnsi"/>
          <w:sz w:val="22"/>
          <w:szCs w:val="22"/>
        </w:rPr>
        <w:t xml:space="preserve"> </w:t>
      </w:r>
      <w:r>
        <w:rPr>
          <w:rFonts w:asciiTheme="minorHAnsi" w:hAnsiTheme="minorHAnsi" w:cstheme="minorHAnsi"/>
          <w:sz w:val="22"/>
          <w:szCs w:val="22"/>
        </w:rPr>
        <w:t xml:space="preserve">(Fig. 83). In the lidar layer, abundance </w:t>
      </w:r>
      <w:r w:rsidR="00356244">
        <w:rPr>
          <w:rFonts w:asciiTheme="minorHAnsi" w:hAnsiTheme="minorHAnsi" w:cstheme="minorHAnsi"/>
          <w:sz w:val="22"/>
          <w:szCs w:val="22"/>
        </w:rPr>
        <w:t xml:space="preserve">increased </w:t>
      </w:r>
      <w:r>
        <w:rPr>
          <w:rFonts w:asciiTheme="minorHAnsi" w:hAnsiTheme="minorHAnsi" w:cstheme="minorHAnsi"/>
          <w:sz w:val="22"/>
          <w:szCs w:val="22"/>
        </w:rPr>
        <w:t xml:space="preserve">with </w:t>
      </w:r>
      <w:r w:rsidR="00356244">
        <w:rPr>
          <w:rFonts w:asciiTheme="minorHAnsi" w:hAnsiTheme="minorHAnsi" w:cstheme="minorHAnsi"/>
          <w:sz w:val="22"/>
          <w:szCs w:val="22"/>
        </w:rPr>
        <w:t>increasing standard deviation in percent canopy density</w:t>
      </w:r>
      <w:r>
        <w:rPr>
          <w:rFonts w:asciiTheme="minorHAnsi" w:hAnsiTheme="minorHAnsi" w:cstheme="minorHAnsi"/>
          <w:sz w:val="22"/>
          <w:szCs w:val="22"/>
        </w:rPr>
        <w:t xml:space="preserve">, within 150 m (Fig. 84). When variables from different layers were modelled together, a composite model best predicted </w:t>
      </w:r>
      <w:r w:rsidRPr="005227AC">
        <w:rPr>
          <w:rFonts w:asciiTheme="minorHAnsi" w:hAnsiTheme="minorHAnsi" w:cstheme="minorHAnsi"/>
          <w:sz w:val="22"/>
          <w:szCs w:val="22"/>
        </w:rPr>
        <w:t>White-throated Sparrow</w:t>
      </w:r>
      <w:r>
        <w:rPr>
          <w:rFonts w:asciiTheme="minorHAnsi" w:hAnsiTheme="minorHAnsi" w:cstheme="minorHAnsi"/>
          <w:sz w:val="22"/>
          <w:szCs w:val="22"/>
        </w:rPr>
        <w:t xml:space="preserve"> abundance. In the composite model, </w:t>
      </w:r>
      <w:r w:rsidRPr="005227AC">
        <w:rPr>
          <w:rFonts w:asciiTheme="minorHAnsi" w:hAnsiTheme="minorHAnsi" w:cstheme="minorHAnsi"/>
          <w:sz w:val="22"/>
          <w:szCs w:val="22"/>
        </w:rPr>
        <w:t>White-throated Sparrow</w:t>
      </w:r>
      <w:r>
        <w:rPr>
          <w:rFonts w:asciiTheme="minorHAnsi" w:hAnsiTheme="minorHAnsi" w:cstheme="minorHAnsi"/>
          <w:sz w:val="22"/>
          <w:szCs w:val="22"/>
        </w:rPr>
        <w:t xml:space="preserve"> abundance increased with </w:t>
      </w:r>
      <w:r w:rsidR="00356244">
        <w:rPr>
          <w:rFonts w:asciiTheme="minorHAnsi" w:hAnsiTheme="minorHAnsi" w:cstheme="minorHAnsi"/>
          <w:sz w:val="22"/>
          <w:szCs w:val="22"/>
        </w:rPr>
        <w:t>weighted average forest age from the AVI layer and proportion of balsam poplar from the satellite layer and decreased with the proportion of willow from the satellite layer</w:t>
      </w:r>
      <w:r>
        <w:rPr>
          <w:rFonts w:asciiTheme="minorHAnsi" w:hAnsiTheme="minorHAnsi" w:cstheme="minorHAnsi"/>
          <w:sz w:val="22"/>
          <w:szCs w:val="22"/>
        </w:rPr>
        <w:t xml:space="preserve"> (Fig. 85).</w:t>
      </w:r>
    </w:p>
    <w:p w14:paraId="7D3E1E9B" w14:textId="029629FE" w:rsidR="00801964" w:rsidRDefault="00801964" w:rsidP="00801964">
      <w:pPr>
        <w:rPr>
          <w:rFonts w:asciiTheme="minorHAnsi" w:hAnsiTheme="minorHAnsi" w:cstheme="minorHAnsi"/>
          <w:sz w:val="22"/>
          <w:szCs w:val="22"/>
        </w:rPr>
      </w:pPr>
    </w:p>
    <w:p w14:paraId="5220D44D" w14:textId="0161C55F" w:rsidR="00116BFF" w:rsidRDefault="00116BFF" w:rsidP="00116BFF">
      <w:pPr>
        <w:rPr>
          <w:rFonts w:asciiTheme="minorHAnsi" w:hAnsiTheme="minorHAnsi" w:cstheme="minorHAnsi"/>
          <w:sz w:val="22"/>
          <w:szCs w:val="22"/>
        </w:rPr>
      </w:pPr>
      <w:r>
        <w:rPr>
          <w:rFonts w:asciiTheme="minorHAnsi" w:hAnsiTheme="minorHAnsi" w:cstheme="minorHAnsi"/>
          <w:i/>
          <w:iCs/>
          <w:sz w:val="22"/>
          <w:szCs w:val="22"/>
        </w:rPr>
        <w:t>Yellow-</w:t>
      </w:r>
      <w:proofErr w:type="spellStart"/>
      <w:r>
        <w:rPr>
          <w:rFonts w:asciiTheme="minorHAnsi" w:hAnsiTheme="minorHAnsi" w:cstheme="minorHAnsi"/>
          <w:i/>
          <w:iCs/>
          <w:sz w:val="22"/>
          <w:szCs w:val="22"/>
        </w:rPr>
        <w:t>rumped</w:t>
      </w:r>
      <w:proofErr w:type="spellEnd"/>
      <w:r>
        <w:rPr>
          <w:rFonts w:asciiTheme="minorHAnsi" w:hAnsiTheme="minorHAnsi" w:cstheme="minorHAnsi"/>
          <w:i/>
          <w:iCs/>
          <w:sz w:val="22"/>
          <w:szCs w:val="22"/>
        </w:rPr>
        <w:t xml:space="preserve"> Warbler</w:t>
      </w:r>
      <w:r>
        <w:rPr>
          <w:rFonts w:asciiTheme="minorHAnsi" w:hAnsiTheme="minorHAnsi" w:cstheme="minorHAnsi"/>
          <w:sz w:val="22"/>
          <w:szCs w:val="22"/>
        </w:rPr>
        <w:t>. Yellow-</w:t>
      </w:r>
      <w:proofErr w:type="spellStart"/>
      <w:r>
        <w:rPr>
          <w:rFonts w:asciiTheme="minorHAnsi" w:hAnsiTheme="minorHAnsi" w:cstheme="minorHAnsi"/>
          <w:sz w:val="22"/>
          <w:szCs w:val="22"/>
        </w:rPr>
        <w:t>rumped</w:t>
      </w:r>
      <w:proofErr w:type="spellEnd"/>
      <w:r>
        <w:rPr>
          <w:rFonts w:asciiTheme="minorHAnsi" w:hAnsiTheme="minorHAnsi" w:cstheme="minorHAnsi"/>
          <w:sz w:val="22"/>
          <w:szCs w:val="22"/>
        </w:rPr>
        <w:t xml:space="preserve"> </w:t>
      </w:r>
      <w:r w:rsidRPr="00054A38">
        <w:rPr>
          <w:rFonts w:asciiTheme="minorHAnsi" w:hAnsiTheme="minorHAnsi" w:cstheme="minorHAnsi"/>
          <w:sz w:val="22"/>
          <w:szCs w:val="22"/>
        </w:rPr>
        <w:t>Warbler</w:t>
      </w:r>
      <w:r>
        <w:rPr>
          <w:rFonts w:asciiTheme="minorHAnsi" w:hAnsiTheme="minorHAnsi" w:cstheme="minorHAnsi"/>
          <w:sz w:val="22"/>
          <w:szCs w:val="22"/>
        </w:rPr>
        <w:t xml:space="preserve"> detection probability decreased with Julian date and abundance was positively associated with variables in the different GIS layers related </w:t>
      </w:r>
      <w:r>
        <w:rPr>
          <w:rFonts w:asciiTheme="minorHAnsi" w:hAnsiTheme="minorHAnsi" w:cstheme="minorHAnsi"/>
          <w:sz w:val="22"/>
          <w:szCs w:val="22"/>
        </w:rPr>
        <w:lastRenderedPageBreak/>
        <w:t xml:space="preserve">to coniferous forests. In the AVI layer, </w:t>
      </w:r>
      <w:r w:rsidRPr="005227AC">
        <w:rPr>
          <w:rFonts w:asciiTheme="minorHAnsi" w:hAnsiTheme="minorHAnsi" w:cstheme="minorHAnsi"/>
          <w:sz w:val="22"/>
          <w:szCs w:val="22"/>
        </w:rPr>
        <w:t>Tennessee Warbler</w:t>
      </w:r>
      <w:r>
        <w:rPr>
          <w:rFonts w:asciiTheme="minorHAnsi" w:hAnsiTheme="minorHAnsi" w:cstheme="minorHAnsi"/>
          <w:sz w:val="22"/>
          <w:szCs w:val="22"/>
        </w:rPr>
        <w:t xml:space="preserve"> abundance increased with the amount of jack pine within 50 m (Fig. 86)</w:t>
      </w:r>
      <w:r w:rsidRPr="0099235C">
        <w:rPr>
          <w:rFonts w:asciiTheme="minorHAnsi" w:hAnsiTheme="minorHAnsi" w:cstheme="minorHAnsi"/>
          <w:sz w:val="22"/>
          <w:szCs w:val="22"/>
        </w:rPr>
        <w:t>.</w:t>
      </w:r>
      <w:r>
        <w:rPr>
          <w:rFonts w:asciiTheme="minorHAnsi" w:hAnsiTheme="minorHAnsi" w:cstheme="minorHAnsi"/>
          <w:sz w:val="22"/>
          <w:szCs w:val="22"/>
        </w:rPr>
        <w:t xml:space="preserve"> In the satellite layer, abundance increased with increased with the proportion of white spruce but decreased with the amount of dead above-ground biomass within 50 m</w:t>
      </w:r>
      <w:r w:rsidRPr="0099235C">
        <w:rPr>
          <w:rFonts w:asciiTheme="minorHAnsi" w:hAnsiTheme="minorHAnsi" w:cstheme="minorHAnsi"/>
          <w:sz w:val="22"/>
          <w:szCs w:val="22"/>
        </w:rPr>
        <w:t xml:space="preserve"> </w:t>
      </w:r>
      <w:r>
        <w:rPr>
          <w:rFonts w:asciiTheme="minorHAnsi" w:hAnsiTheme="minorHAnsi" w:cstheme="minorHAnsi"/>
          <w:sz w:val="22"/>
          <w:szCs w:val="22"/>
        </w:rPr>
        <w:t>(Fig. 87). In the lidar layer, abundance decreased with the number of hits 3-4 and 4-5 m above ground, within 150 m (Fig. 88). When variables from different layers were modelled together, a composite model best predicted Yellow-</w:t>
      </w:r>
      <w:proofErr w:type="spellStart"/>
      <w:r>
        <w:rPr>
          <w:rFonts w:asciiTheme="minorHAnsi" w:hAnsiTheme="minorHAnsi" w:cstheme="minorHAnsi"/>
          <w:sz w:val="22"/>
          <w:szCs w:val="22"/>
        </w:rPr>
        <w:t>rumped</w:t>
      </w:r>
      <w:proofErr w:type="spellEnd"/>
      <w:r w:rsidRPr="005227AC">
        <w:rPr>
          <w:rFonts w:asciiTheme="minorHAnsi" w:hAnsiTheme="minorHAnsi" w:cstheme="minorHAnsi"/>
          <w:sz w:val="22"/>
          <w:szCs w:val="22"/>
        </w:rPr>
        <w:t xml:space="preserve"> Warbler</w:t>
      </w:r>
      <w:r>
        <w:rPr>
          <w:rFonts w:asciiTheme="minorHAnsi" w:hAnsiTheme="minorHAnsi" w:cstheme="minorHAnsi"/>
          <w:sz w:val="22"/>
          <w:szCs w:val="22"/>
        </w:rPr>
        <w:t xml:space="preserve"> abundance. In the composite model, Yellow-</w:t>
      </w:r>
      <w:proofErr w:type="spellStart"/>
      <w:r>
        <w:rPr>
          <w:rFonts w:asciiTheme="minorHAnsi" w:hAnsiTheme="minorHAnsi" w:cstheme="minorHAnsi"/>
          <w:sz w:val="22"/>
          <w:szCs w:val="22"/>
        </w:rPr>
        <w:t>rumped</w:t>
      </w:r>
      <w:proofErr w:type="spellEnd"/>
      <w:r w:rsidRPr="005227AC">
        <w:rPr>
          <w:rFonts w:asciiTheme="minorHAnsi" w:hAnsiTheme="minorHAnsi" w:cstheme="minorHAnsi"/>
          <w:sz w:val="22"/>
          <w:szCs w:val="22"/>
        </w:rPr>
        <w:t xml:space="preserve"> Warbler</w:t>
      </w:r>
      <w:r>
        <w:rPr>
          <w:rFonts w:asciiTheme="minorHAnsi" w:hAnsiTheme="minorHAnsi" w:cstheme="minorHAnsi"/>
          <w:sz w:val="22"/>
          <w:szCs w:val="22"/>
        </w:rPr>
        <w:t xml:space="preserve"> abundance increased with the amounts of pine from the AVI layer and white spruce from the satellite layer, within 50 m (Fig. 89).</w:t>
      </w:r>
    </w:p>
    <w:p w14:paraId="1EDD8749" w14:textId="339BB0B9" w:rsidR="009007DE" w:rsidRDefault="009007DE" w:rsidP="00116BFF">
      <w:pPr>
        <w:rPr>
          <w:rFonts w:asciiTheme="minorHAnsi" w:hAnsiTheme="minorHAnsi" w:cstheme="minorHAnsi"/>
          <w:sz w:val="22"/>
          <w:szCs w:val="22"/>
        </w:rPr>
      </w:pPr>
    </w:p>
    <w:p w14:paraId="76D766D5" w14:textId="50136271" w:rsidR="009007DE" w:rsidRDefault="009007DE" w:rsidP="00116BFF">
      <w:pPr>
        <w:rPr>
          <w:rFonts w:asciiTheme="minorHAnsi" w:hAnsiTheme="minorHAnsi" w:cstheme="minorHAnsi"/>
          <w:sz w:val="22"/>
          <w:szCs w:val="22"/>
        </w:rPr>
      </w:pPr>
      <w:r w:rsidRPr="001D0E4D">
        <w:rPr>
          <w:rFonts w:asciiTheme="minorHAnsi" w:hAnsiTheme="minorHAnsi" w:cstheme="minorHAnsi"/>
          <w:i/>
          <w:iCs/>
          <w:sz w:val="22"/>
          <w:szCs w:val="22"/>
        </w:rPr>
        <w:t>Averaging predictions from different GIS layers vs. composite model predictions.</w:t>
      </w:r>
      <w:r>
        <w:rPr>
          <w:rFonts w:asciiTheme="minorHAnsi" w:hAnsiTheme="minorHAnsi" w:cstheme="minorHAnsi"/>
          <w:sz w:val="22"/>
          <w:szCs w:val="22"/>
        </w:rPr>
        <w:t xml:space="preserve"> </w:t>
      </w:r>
      <w:r w:rsidR="00B71A00">
        <w:rPr>
          <w:rFonts w:asciiTheme="minorHAnsi" w:hAnsiTheme="minorHAnsi" w:cstheme="minorHAnsi"/>
          <w:sz w:val="22"/>
          <w:szCs w:val="22"/>
        </w:rPr>
        <w:t xml:space="preserve">When we averaged the predicted abundances from the top AVI, satellite and lidar models and compared the locations of those predicted abundances with predictions from the composite models, </w:t>
      </w:r>
      <w:r w:rsidR="007D5865">
        <w:rPr>
          <w:rFonts w:asciiTheme="minorHAnsi" w:hAnsiTheme="minorHAnsi" w:cstheme="minorHAnsi"/>
          <w:sz w:val="22"/>
          <w:szCs w:val="22"/>
        </w:rPr>
        <w:t xml:space="preserve">the </w:t>
      </w:r>
      <w:r w:rsidR="00BD3944">
        <w:rPr>
          <w:rFonts w:asciiTheme="minorHAnsi" w:hAnsiTheme="minorHAnsi" w:cstheme="minorHAnsi"/>
          <w:sz w:val="22"/>
          <w:szCs w:val="22"/>
        </w:rPr>
        <w:t xml:space="preserve">two kinds of predictions identified the same </w:t>
      </w:r>
      <w:r w:rsidR="007D5865">
        <w:rPr>
          <w:rFonts w:asciiTheme="minorHAnsi" w:hAnsiTheme="minorHAnsi" w:cstheme="minorHAnsi"/>
          <w:sz w:val="22"/>
          <w:szCs w:val="22"/>
        </w:rPr>
        <w:t>stations with highest predicted abundance</w:t>
      </w:r>
      <w:r w:rsidR="00B2069D">
        <w:rPr>
          <w:rFonts w:asciiTheme="minorHAnsi" w:hAnsiTheme="minorHAnsi" w:cstheme="minorHAnsi"/>
          <w:sz w:val="22"/>
          <w:szCs w:val="22"/>
        </w:rPr>
        <w:t xml:space="preserve"> </w:t>
      </w:r>
      <w:r w:rsidR="00BD3944">
        <w:rPr>
          <w:rFonts w:asciiTheme="minorHAnsi" w:hAnsiTheme="minorHAnsi" w:cstheme="minorHAnsi"/>
          <w:sz w:val="22"/>
          <w:szCs w:val="22"/>
        </w:rPr>
        <w:t>for many</w:t>
      </w:r>
      <w:r w:rsidR="00481DCF">
        <w:rPr>
          <w:rFonts w:asciiTheme="minorHAnsi" w:hAnsiTheme="minorHAnsi" w:cstheme="minorHAnsi"/>
          <w:sz w:val="22"/>
          <w:szCs w:val="22"/>
        </w:rPr>
        <w:t xml:space="preserve">, though not all of the bird species analyzed (Figs. 90-94). </w:t>
      </w:r>
      <w:r w:rsidR="00402A78">
        <w:rPr>
          <w:rFonts w:asciiTheme="minorHAnsi" w:hAnsiTheme="minorHAnsi" w:cstheme="minorHAnsi"/>
          <w:sz w:val="22"/>
          <w:szCs w:val="22"/>
        </w:rPr>
        <w:t xml:space="preserve">When abundance was predicted by taking the mean of the top AVI, satellite, and lidar model predictions it </w:t>
      </w:r>
      <w:r w:rsidR="00D7483A">
        <w:rPr>
          <w:rFonts w:asciiTheme="minorHAnsi" w:hAnsiTheme="minorHAnsi" w:cstheme="minorHAnsi"/>
          <w:sz w:val="22"/>
          <w:szCs w:val="22"/>
        </w:rPr>
        <w:t xml:space="preserve">tended to be lower than predicted abundance from the composite model for </w:t>
      </w:r>
      <w:r w:rsidR="001D0E4D">
        <w:rPr>
          <w:rFonts w:asciiTheme="minorHAnsi" w:hAnsiTheme="minorHAnsi" w:cstheme="minorHAnsi"/>
          <w:sz w:val="22"/>
          <w:szCs w:val="22"/>
        </w:rPr>
        <w:t>most species. For extremely overpredicted species like Cedar Waxwing, Palm Warbler, and Swamp Sparrow, predicted abundance was still extremely high when based on means from the top AVI, satellite, and lidar models.</w:t>
      </w:r>
    </w:p>
    <w:p w14:paraId="124EB2F4" w14:textId="77777777" w:rsidR="00D20E10" w:rsidRDefault="00D20E10" w:rsidP="00051143">
      <w:pPr>
        <w:rPr>
          <w:rFonts w:asciiTheme="minorHAnsi" w:hAnsiTheme="minorHAnsi" w:cstheme="minorHAnsi"/>
          <w:i/>
          <w:iCs/>
          <w:sz w:val="22"/>
          <w:szCs w:val="22"/>
        </w:rPr>
      </w:pPr>
    </w:p>
    <w:p w14:paraId="6A0BCA70" w14:textId="3B77CD6C" w:rsidR="00051143" w:rsidRPr="0099235C" w:rsidRDefault="00051143" w:rsidP="00051143">
      <w:pPr>
        <w:pStyle w:val="Heading2"/>
        <w:rPr>
          <w:rFonts w:ascii="Cambria" w:hAnsi="Cambria" w:cs="Times New Roman"/>
          <w:i w:val="0"/>
          <w:iCs w:val="0"/>
          <w:color w:val="44546A" w:themeColor="text2"/>
          <w:sz w:val="24"/>
          <w:szCs w:val="24"/>
        </w:rPr>
      </w:pPr>
      <w:r>
        <w:rPr>
          <w:rFonts w:ascii="Cambria" w:hAnsi="Cambria" w:cs="Times New Roman"/>
          <w:i w:val="0"/>
          <w:iCs w:val="0"/>
          <w:color w:val="44546A" w:themeColor="text2"/>
          <w:sz w:val="24"/>
          <w:szCs w:val="24"/>
        </w:rPr>
        <w:t>Discussion</w:t>
      </w:r>
      <w:r w:rsidRPr="0099235C">
        <w:rPr>
          <w:rFonts w:ascii="Cambria" w:hAnsi="Cambria" w:cs="Times New Roman"/>
          <w:i w:val="0"/>
          <w:iCs w:val="0"/>
          <w:color w:val="44546A" w:themeColor="text2"/>
          <w:sz w:val="24"/>
          <w:szCs w:val="24"/>
        </w:rPr>
        <w:t>:</w:t>
      </w:r>
    </w:p>
    <w:p w14:paraId="62F0D4B0" w14:textId="3B530E23" w:rsidR="0006221A" w:rsidRPr="00E4477A" w:rsidRDefault="00F877FE" w:rsidP="0006221A">
      <w:pPr>
        <w:rPr>
          <w:rFonts w:asciiTheme="minorHAnsi" w:hAnsiTheme="minorHAnsi" w:cstheme="minorHAnsi"/>
          <w:sz w:val="22"/>
          <w:szCs w:val="22"/>
        </w:rPr>
      </w:pPr>
      <w:r>
        <w:rPr>
          <w:rFonts w:asciiTheme="minorHAnsi" w:hAnsiTheme="minorHAnsi" w:cstheme="minorHAnsi"/>
          <w:sz w:val="22"/>
          <w:szCs w:val="22"/>
        </w:rPr>
        <w:t>Nearly two-thirds (64%) of the analyzed bird species were either best predicted by lidar variables or by a composite model that included lidar variables. S</w:t>
      </w:r>
      <w:r w:rsidR="0006221A" w:rsidRPr="00E4477A">
        <w:rPr>
          <w:rFonts w:asciiTheme="minorHAnsi" w:hAnsiTheme="minorHAnsi" w:cstheme="minorHAnsi"/>
          <w:sz w:val="22"/>
          <w:szCs w:val="22"/>
        </w:rPr>
        <w:t xml:space="preserve">pecies </w:t>
      </w:r>
      <w:r>
        <w:rPr>
          <w:rFonts w:asciiTheme="minorHAnsi" w:hAnsiTheme="minorHAnsi" w:cstheme="minorHAnsi"/>
          <w:sz w:val="22"/>
          <w:szCs w:val="22"/>
        </w:rPr>
        <w:t xml:space="preserve">that were </w:t>
      </w:r>
      <w:r w:rsidR="0006221A" w:rsidRPr="00E4477A">
        <w:rPr>
          <w:rFonts w:asciiTheme="minorHAnsi" w:hAnsiTheme="minorHAnsi" w:cstheme="minorHAnsi"/>
          <w:sz w:val="22"/>
          <w:szCs w:val="22"/>
        </w:rPr>
        <w:t xml:space="preserve">associated with older forests </w:t>
      </w:r>
      <w:r>
        <w:rPr>
          <w:rFonts w:asciiTheme="minorHAnsi" w:hAnsiTheme="minorHAnsi" w:cstheme="minorHAnsi"/>
          <w:sz w:val="22"/>
          <w:szCs w:val="22"/>
        </w:rPr>
        <w:t>were not usually better predicted by</w:t>
      </w:r>
      <w:r w:rsidR="0006221A" w:rsidRPr="00E4477A">
        <w:rPr>
          <w:rFonts w:asciiTheme="minorHAnsi" w:hAnsiTheme="minorHAnsi" w:cstheme="minorHAnsi"/>
          <w:sz w:val="22"/>
          <w:szCs w:val="22"/>
        </w:rPr>
        <w:t xml:space="preserve"> higher density of LIDAR points at greater heights above ground</w:t>
      </w:r>
      <w:r>
        <w:rPr>
          <w:rFonts w:asciiTheme="minorHAnsi" w:hAnsiTheme="minorHAnsi" w:cstheme="minorHAnsi"/>
          <w:sz w:val="22"/>
          <w:szCs w:val="22"/>
        </w:rPr>
        <w:t>: although Ruby-crowned Kinglet</w:t>
      </w:r>
      <w:r w:rsidR="00315DEF">
        <w:rPr>
          <w:rFonts w:asciiTheme="minorHAnsi" w:hAnsiTheme="minorHAnsi" w:cstheme="minorHAnsi"/>
          <w:sz w:val="22"/>
          <w:szCs w:val="22"/>
        </w:rPr>
        <w:t xml:space="preserve"> and Winter Wren</w:t>
      </w:r>
      <w:r>
        <w:rPr>
          <w:rFonts w:asciiTheme="minorHAnsi" w:hAnsiTheme="minorHAnsi" w:cstheme="minorHAnsi"/>
          <w:sz w:val="22"/>
          <w:szCs w:val="22"/>
        </w:rPr>
        <w:t xml:space="preserve"> were more abundant in forests </w:t>
      </w:r>
      <w:r w:rsidR="00315DEF">
        <w:rPr>
          <w:rFonts w:asciiTheme="minorHAnsi" w:hAnsiTheme="minorHAnsi" w:cstheme="minorHAnsi"/>
          <w:sz w:val="22"/>
          <w:szCs w:val="22"/>
        </w:rPr>
        <w:t xml:space="preserve">with more vegetation 5-6 and 10-11 m above ground respectively, other species (Boreal Chickadee, Gray Jay, </w:t>
      </w:r>
      <w:proofErr w:type="spellStart"/>
      <w:r w:rsidR="00315DEF">
        <w:rPr>
          <w:rFonts w:asciiTheme="minorHAnsi" w:hAnsiTheme="minorHAnsi" w:cstheme="minorHAnsi"/>
          <w:sz w:val="22"/>
          <w:szCs w:val="22"/>
        </w:rPr>
        <w:t>Swainson’s</w:t>
      </w:r>
      <w:proofErr w:type="spellEnd"/>
      <w:r w:rsidR="00315DEF">
        <w:rPr>
          <w:rFonts w:asciiTheme="minorHAnsi" w:hAnsiTheme="minorHAnsi" w:cstheme="minorHAnsi"/>
          <w:sz w:val="22"/>
          <w:szCs w:val="22"/>
        </w:rPr>
        <w:t xml:space="preserve"> Thrush) were more abundant at sites with more vegetation near the ground. Some tree-nesting habitat generalists like Chipping Sparrow and American Robin increased at sites with a greater density of hits 4-5 m above ground. Some species associated with taller broad-leafed forests increased with mean maximum height of lidar hits (e.g. Ovenbird, Red-eyed Vireo) and several species increased with standard deviation in percent canopy density (Alder Flycatcher, Chipping Sparrow, Gray Jay, Hermit Thrush, Le Conte’s Sparrow, White-throated Sparrow), which could reflect a mosaic of denser forest patches with open areas.</w:t>
      </w:r>
      <w:r w:rsidR="0006221A" w:rsidRPr="00E4477A">
        <w:rPr>
          <w:rFonts w:asciiTheme="minorHAnsi" w:hAnsiTheme="minorHAnsi" w:cstheme="minorHAnsi"/>
          <w:sz w:val="22"/>
          <w:szCs w:val="22"/>
        </w:rPr>
        <w:t xml:space="preserve"> </w:t>
      </w:r>
      <w:r w:rsidR="00315DEF">
        <w:rPr>
          <w:rFonts w:asciiTheme="minorHAnsi" w:hAnsiTheme="minorHAnsi" w:cstheme="minorHAnsi"/>
          <w:sz w:val="22"/>
          <w:szCs w:val="22"/>
        </w:rPr>
        <w:t>Other species that are associated with shrublands, open lands or younger forests increased with the density of lidar hits closer to the ground (e.g. Alder Flycatcher, Cedar Waxwing</w:t>
      </w:r>
      <w:r w:rsidR="005D6598">
        <w:rPr>
          <w:rFonts w:asciiTheme="minorHAnsi" w:hAnsiTheme="minorHAnsi" w:cstheme="minorHAnsi"/>
          <w:sz w:val="22"/>
          <w:szCs w:val="22"/>
        </w:rPr>
        <w:t>, Common Yellowthroat, Dark-eyed Junco, Olive-sided Flycatcher, Palm Warbler, Swamp Sparrow, Tennessee Warbler</w:t>
      </w:r>
      <w:r w:rsidR="00315DEF">
        <w:rPr>
          <w:rFonts w:asciiTheme="minorHAnsi" w:hAnsiTheme="minorHAnsi" w:cstheme="minorHAnsi"/>
          <w:sz w:val="22"/>
          <w:szCs w:val="22"/>
        </w:rPr>
        <w:t>) or decreased with mean maximum height of lidar hits (e.g. American Robin)</w:t>
      </w:r>
      <w:r w:rsidR="005D6598">
        <w:rPr>
          <w:rFonts w:asciiTheme="minorHAnsi" w:hAnsiTheme="minorHAnsi" w:cstheme="minorHAnsi"/>
          <w:sz w:val="22"/>
          <w:szCs w:val="22"/>
        </w:rPr>
        <w:t>.</w:t>
      </w:r>
    </w:p>
    <w:p w14:paraId="56568F85" w14:textId="77777777" w:rsidR="00603EF6" w:rsidRDefault="00603EF6" w:rsidP="0006221A">
      <w:pPr>
        <w:rPr>
          <w:rFonts w:asciiTheme="minorHAnsi" w:hAnsiTheme="minorHAnsi" w:cstheme="minorHAnsi"/>
          <w:sz w:val="22"/>
          <w:szCs w:val="22"/>
        </w:rPr>
      </w:pPr>
    </w:p>
    <w:p w14:paraId="1E7458F7" w14:textId="4CB4EB55" w:rsidR="005D6598" w:rsidRDefault="005D6598" w:rsidP="005D6598">
      <w:pPr>
        <w:rPr>
          <w:rFonts w:asciiTheme="minorHAnsi" w:hAnsiTheme="minorHAnsi" w:cstheme="minorHAnsi"/>
          <w:sz w:val="22"/>
          <w:szCs w:val="22"/>
        </w:rPr>
      </w:pPr>
      <w:r>
        <w:rPr>
          <w:rFonts w:asciiTheme="minorHAnsi" w:hAnsiTheme="minorHAnsi" w:cstheme="minorHAnsi"/>
          <w:sz w:val="22"/>
          <w:szCs w:val="22"/>
        </w:rPr>
        <w:t xml:space="preserve">Most (73%) of the bird species that were analyzed were best predicted by a model that combined variables from multiple GIS layers, suggesting that shapefile, satellite, and lidar data may have distinct characteristics from each other that are useful for modelling bird abundance. The AVI and satellite layers contain information on dominant tree species or habitat types that are missing from lidar data, while lidar data contains information about vegetation density at different height intervals. While some AVI and satellite variables like stand height or above-ground biomass may be correlated with vegetation density, these layers do not provide the same detailed information about how vegetation density varies vertically or horizontally in </w:t>
      </w:r>
      <w:r>
        <w:rPr>
          <w:rFonts w:asciiTheme="minorHAnsi" w:hAnsiTheme="minorHAnsi" w:cstheme="minorHAnsi"/>
          <w:sz w:val="22"/>
          <w:szCs w:val="22"/>
        </w:rPr>
        <w:lastRenderedPageBreak/>
        <w:t xml:space="preserve">space. Lidar data also provides density data at a finer resolution than available for density-related metrics from the AVI and satellite layers. However, the tree species data from the AVI and satellite layers were strong predictors of most bird species, with AVI variables included in the top model (composite or otherwise) for 59 % of species and satellite variables included in the top model for </w:t>
      </w:r>
      <w:r w:rsidR="00430396">
        <w:rPr>
          <w:rFonts w:asciiTheme="minorHAnsi" w:hAnsiTheme="minorHAnsi" w:cstheme="minorHAnsi"/>
          <w:sz w:val="22"/>
          <w:szCs w:val="22"/>
        </w:rPr>
        <w:t xml:space="preserve">54 % </w:t>
      </w:r>
      <w:r>
        <w:rPr>
          <w:rFonts w:asciiTheme="minorHAnsi" w:hAnsiTheme="minorHAnsi" w:cstheme="minorHAnsi"/>
          <w:sz w:val="22"/>
          <w:szCs w:val="22"/>
        </w:rPr>
        <w:t xml:space="preserve">of species. </w:t>
      </w:r>
      <w:r w:rsidR="00430396">
        <w:rPr>
          <w:rFonts w:asciiTheme="minorHAnsi" w:hAnsiTheme="minorHAnsi" w:cstheme="minorHAnsi"/>
          <w:sz w:val="22"/>
          <w:szCs w:val="22"/>
        </w:rPr>
        <w:t>Habitat predictors from AVI and satellite layers were generally consistent with the ecology of individual species, e.g. birds that are associated with coniferous forests being more abundant as the proportion of different conifer species increased at a given spatial scale).</w:t>
      </w:r>
    </w:p>
    <w:p w14:paraId="7085C96E" w14:textId="77777777" w:rsidR="005D6598" w:rsidRDefault="005D6598" w:rsidP="005D6598">
      <w:pPr>
        <w:rPr>
          <w:rFonts w:asciiTheme="minorHAnsi" w:hAnsiTheme="minorHAnsi" w:cstheme="minorHAnsi"/>
          <w:sz w:val="22"/>
          <w:szCs w:val="22"/>
        </w:rPr>
      </w:pPr>
    </w:p>
    <w:p w14:paraId="4C1C4651" w14:textId="590B9284" w:rsidR="0006221A" w:rsidRDefault="00430396" w:rsidP="0006221A">
      <w:pPr>
        <w:rPr>
          <w:rFonts w:asciiTheme="minorHAnsi" w:hAnsiTheme="minorHAnsi" w:cstheme="minorHAnsi"/>
          <w:sz w:val="22"/>
          <w:szCs w:val="22"/>
        </w:rPr>
      </w:pPr>
      <w:r>
        <w:rPr>
          <w:rFonts w:asciiTheme="minorHAnsi" w:hAnsiTheme="minorHAnsi" w:cstheme="minorHAnsi"/>
          <w:sz w:val="22"/>
          <w:szCs w:val="22"/>
        </w:rPr>
        <w:t>The top AVI, satellite, lidar, and composite models appeared to have adequate goodness-of-fit for predicting most species of birds in these analyses</w:t>
      </w:r>
      <w:r w:rsidR="00183141">
        <w:rPr>
          <w:rFonts w:asciiTheme="minorHAnsi" w:hAnsiTheme="minorHAnsi" w:cstheme="minorHAnsi"/>
          <w:sz w:val="22"/>
          <w:szCs w:val="22"/>
        </w:rPr>
        <w:t>, based on diagnostics of Dunn-Smyth residuals</w:t>
      </w:r>
      <w:r>
        <w:rPr>
          <w:rFonts w:asciiTheme="minorHAnsi" w:hAnsiTheme="minorHAnsi" w:cstheme="minorHAnsi"/>
          <w:sz w:val="22"/>
          <w:szCs w:val="22"/>
        </w:rPr>
        <w:t xml:space="preserve">. A few species were clearly overpredicted (e.g. Cedar Waxwing, Palm Warbler, Swamp Sparrow), and these species also had poor goodness-of-fit statistics (residuals </w:t>
      </w:r>
      <w:proofErr w:type="spellStart"/>
      <w:r>
        <w:rPr>
          <w:rFonts w:asciiTheme="minorHAnsi" w:hAnsiTheme="minorHAnsi" w:cstheme="minorHAnsi"/>
          <w:sz w:val="22"/>
          <w:szCs w:val="22"/>
        </w:rPr>
        <w:t>overdispersed</w:t>
      </w:r>
      <w:proofErr w:type="spellEnd"/>
      <w:r>
        <w:rPr>
          <w:rFonts w:asciiTheme="minorHAnsi" w:hAnsiTheme="minorHAnsi" w:cstheme="minorHAnsi"/>
          <w:sz w:val="22"/>
          <w:szCs w:val="22"/>
        </w:rPr>
        <w:t xml:space="preserve"> relative to a Poisson distribution, heteroscedastic relative to fitted values, and non-normally distributed within Q-Q plots). </w:t>
      </w:r>
      <w:r w:rsidR="005E14E9">
        <w:rPr>
          <w:rFonts w:asciiTheme="minorHAnsi" w:hAnsiTheme="minorHAnsi" w:cstheme="minorHAnsi"/>
          <w:sz w:val="22"/>
          <w:szCs w:val="22"/>
        </w:rPr>
        <w:t>Basing predicted abundance o</w:t>
      </w:r>
      <w:r w:rsidR="00153881">
        <w:rPr>
          <w:rFonts w:asciiTheme="minorHAnsi" w:hAnsiTheme="minorHAnsi" w:cstheme="minorHAnsi"/>
          <w:sz w:val="22"/>
          <w:szCs w:val="22"/>
        </w:rPr>
        <w:t xml:space="preserve">n the means of the top AVI, </w:t>
      </w:r>
      <w:r w:rsidR="009747E2">
        <w:rPr>
          <w:rFonts w:asciiTheme="minorHAnsi" w:hAnsiTheme="minorHAnsi" w:cstheme="minorHAnsi"/>
          <w:sz w:val="22"/>
          <w:szCs w:val="22"/>
        </w:rPr>
        <w:t>satellite, and lidar models resulted in less overprediction than the compo</w:t>
      </w:r>
      <w:r w:rsidR="00B6699F">
        <w:rPr>
          <w:rFonts w:asciiTheme="minorHAnsi" w:hAnsiTheme="minorHAnsi" w:cstheme="minorHAnsi"/>
          <w:sz w:val="22"/>
          <w:szCs w:val="22"/>
        </w:rPr>
        <w:t xml:space="preserve">site model, but overpredicted abundance was still sever for these species. </w:t>
      </w:r>
      <w:r>
        <w:rPr>
          <w:rFonts w:asciiTheme="minorHAnsi" w:hAnsiTheme="minorHAnsi" w:cstheme="minorHAnsi"/>
          <w:sz w:val="22"/>
          <w:szCs w:val="22"/>
        </w:rPr>
        <w:t xml:space="preserve">The mixture models in this study generally predict larger numbers of birds than were observed, since </w:t>
      </w:r>
      <w:r w:rsidRPr="005A4A60">
        <w:rPr>
          <w:rFonts w:asciiTheme="minorHAnsi" w:hAnsiTheme="minorHAnsi" w:cstheme="minorHAnsi"/>
          <w:i/>
          <w:iCs/>
          <w:sz w:val="22"/>
          <w:szCs w:val="22"/>
        </w:rPr>
        <w:t>N</w:t>
      </w:r>
      <w:r>
        <w:rPr>
          <w:rFonts w:asciiTheme="minorHAnsi" w:hAnsiTheme="minorHAnsi" w:cstheme="minorHAnsi"/>
          <w:sz w:val="22"/>
          <w:szCs w:val="22"/>
        </w:rPr>
        <w:t xml:space="preserve">-mixture models assume and account those birds that are present but fail to be detected during visits; however, dozens of Cedar Waxwing, Palm Warbler, and Swamp Sparrow were predicted at 1 to many stations within the Kirby grid. Models might be improved by accounting for nonlinear functions of habitat features </w:t>
      </w:r>
      <w:r w:rsidR="005A4A60">
        <w:rPr>
          <w:rFonts w:asciiTheme="minorHAnsi" w:hAnsiTheme="minorHAnsi" w:cstheme="minorHAnsi"/>
          <w:sz w:val="22"/>
          <w:szCs w:val="22"/>
        </w:rPr>
        <w:t xml:space="preserve">since linear functions of some rare habitat features may result in extreme overpredictions of species that happen to co-occur with rare habitat features at stations. </w:t>
      </w:r>
      <w:r w:rsidR="00390D1D">
        <w:rPr>
          <w:rFonts w:asciiTheme="minorHAnsi" w:hAnsiTheme="minorHAnsi" w:cstheme="minorHAnsi"/>
          <w:sz w:val="22"/>
          <w:szCs w:val="22"/>
        </w:rPr>
        <w:t xml:space="preserve">In the case of Cedar Waxwings, however, </w:t>
      </w:r>
      <w:r w:rsidR="00EE11CD">
        <w:rPr>
          <w:rFonts w:asciiTheme="minorHAnsi" w:hAnsiTheme="minorHAnsi" w:cstheme="minorHAnsi"/>
          <w:sz w:val="22"/>
          <w:szCs w:val="22"/>
        </w:rPr>
        <w:t xml:space="preserve">the actual </w:t>
      </w:r>
      <w:r w:rsidR="009A6F94">
        <w:rPr>
          <w:rFonts w:asciiTheme="minorHAnsi" w:hAnsiTheme="minorHAnsi" w:cstheme="minorHAnsi"/>
          <w:sz w:val="22"/>
          <w:szCs w:val="22"/>
        </w:rPr>
        <w:t xml:space="preserve">site </w:t>
      </w:r>
      <w:r w:rsidR="00EE11CD">
        <w:rPr>
          <w:rFonts w:asciiTheme="minorHAnsi" w:hAnsiTheme="minorHAnsi" w:cstheme="minorHAnsi"/>
          <w:sz w:val="22"/>
          <w:szCs w:val="22"/>
        </w:rPr>
        <w:t xml:space="preserve">variables may not be important since </w:t>
      </w:r>
      <w:proofErr w:type="gramStart"/>
      <w:r w:rsidR="00EE11CD">
        <w:rPr>
          <w:rFonts w:asciiTheme="minorHAnsi" w:hAnsiTheme="minorHAnsi" w:cstheme="minorHAnsi"/>
          <w:sz w:val="22"/>
          <w:szCs w:val="22"/>
        </w:rPr>
        <w:t>very large</w:t>
      </w:r>
      <w:proofErr w:type="gramEnd"/>
      <w:r w:rsidR="00EE11CD">
        <w:rPr>
          <w:rFonts w:asciiTheme="minorHAnsi" w:hAnsiTheme="minorHAnsi" w:cstheme="minorHAnsi"/>
          <w:sz w:val="22"/>
          <w:szCs w:val="22"/>
        </w:rPr>
        <w:t xml:space="preserve"> numbers were predicted at stations even by a null abundance model</w:t>
      </w:r>
      <w:r w:rsidR="009A6F94">
        <w:rPr>
          <w:rFonts w:asciiTheme="minorHAnsi" w:hAnsiTheme="minorHAnsi" w:cstheme="minorHAnsi"/>
          <w:sz w:val="22"/>
          <w:szCs w:val="22"/>
        </w:rPr>
        <w:t>.</w:t>
      </w:r>
    </w:p>
    <w:p w14:paraId="2C00C232" w14:textId="3426D5C0" w:rsidR="00692C18" w:rsidRDefault="00692C18" w:rsidP="0006221A">
      <w:pPr>
        <w:rPr>
          <w:rFonts w:asciiTheme="minorHAnsi" w:hAnsiTheme="minorHAnsi" w:cstheme="minorHAnsi"/>
          <w:sz w:val="22"/>
          <w:szCs w:val="22"/>
        </w:rPr>
      </w:pPr>
    </w:p>
    <w:p w14:paraId="50E2FB91" w14:textId="3795E9D2" w:rsidR="00692C18" w:rsidRPr="00E4477A" w:rsidRDefault="00692C18" w:rsidP="0006221A">
      <w:pPr>
        <w:rPr>
          <w:rFonts w:asciiTheme="minorHAnsi" w:hAnsiTheme="minorHAnsi" w:cstheme="minorHAnsi"/>
          <w:sz w:val="22"/>
          <w:szCs w:val="22"/>
        </w:rPr>
      </w:pPr>
      <w:r>
        <w:rPr>
          <w:rFonts w:asciiTheme="minorHAnsi" w:hAnsiTheme="minorHAnsi" w:cstheme="minorHAnsi"/>
          <w:sz w:val="22"/>
          <w:szCs w:val="22"/>
        </w:rPr>
        <w:t>While a composite model</w:t>
      </w:r>
      <w:r w:rsidR="005501ED">
        <w:rPr>
          <w:rFonts w:asciiTheme="minorHAnsi" w:hAnsiTheme="minorHAnsi" w:cstheme="minorHAnsi"/>
          <w:sz w:val="22"/>
          <w:szCs w:val="22"/>
        </w:rPr>
        <w:t xml:space="preserve"> generally predicted abundance of most bird species better than models based on a single data source, </w:t>
      </w:r>
      <w:r w:rsidR="005B6A85">
        <w:rPr>
          <w:rFonts w:asciiTheme="minorHAnsi" w:hAnsiTheme="minorHAnsi" w:cstheme="minorHAnsi"/>
          <w:sz w:val="22"/>
          <w:szCs w:val="22"/>
        </w:rPr>
        <w:t xml:space="preserve">averaging predictions from top models based on a single data source </w:t>
      </w:r>
      <w:r w:rsidR="009570F2">
        <w:rPr>
          <w:rFonts w:asciiTheme="minorHAnsi" w:hAnsiTheme="minorHAnsi" w:cstheme="minorHAnsi"/>
          <w:sz w:val="22"/>
          <w:szCs w:val="22"/>
        </w:rPr>
        <w:t>identified</w:t>
      </w:r>
      <w:r w:rsidR="00E2236B">
        <w:rPr>
          <w:rFonts w:asciiTheme="minorHAnsi" w:hAnsiTheme="minorHAnsi" w:cstheme="minorHAnsi"/>
          <w:sz w:val="22"/>
          <w:szCs w:val="22"/>
        </w:rPr>
        <w:t xml:space="preserve"> the same stations </w:t>
      </w:r>
      <w:r w:rsidR="00C120C9">
        <w:rPr>
          <w:rFonts w:asciiTheme="minorHAnsi" w:hAnsiTheme="minorHAnsi" w:cstheme="minorHAnsi"/>
          <w:sz w:val="22"/>
          <w:szCs w:val="22"/>
        </w:rPr>
        <w:t xml:space="preserve">having </w:t>
      </w:r>
      <w:r w:rsidR="009570F2">
        <w:rPr>
          <w:rFonts w:asciiTheme="minorHAnsi" w:hAnsiTheme="minorHAnsi" w:cstheme="minorHAnsi"/>
          <w:sz w:val="22"/>
          <w:szCs w:val="22"/>
        </w:rPr>
        <w:t xml:space="preserve">the </w:t>
      </w:r>
      <w:r w:rsidR="00C120C9">
        <w:rPr>
          <w:rFonts w:asciiTheme="minorHAnsi" w:hAnsiTheme="minorHAnsi" w:cstheme="minorHAnsi"/>
          <w:sz w:val="22"/>
          <w:szCs w:val="22"/>
        </w:rPr>
        <w:t>high</w:t>
      </w:r>
      <w:r w:rsidR="009570F2">
        <w:rPr>
          <w:rFonts w:asciiTheme="minorHAnsi" w:hAnsiTheme="minorHAnsi" w:cstheme="minorHAnsi"/>
          <w:sz w:val="22"/>
          <w:szCs w:val="22"/>
        </w:rPr>
        <w:t>est</w:t>
      </w:r>
      <w:r w:rsidR="00C120C9">
        <w:rPr>
          <w:rFonts w:asciiTheme="minorHAnsi" w:hAnsiTheme="minorHAnsi" w:cstheme="minorHAnsi"/>
          <w:sz w:val="22"/>
          <w:szCs w:val="22"/>
        </w:rPr>
        <w:t xml:space="preserve"> abundance</w:t>
      </w:r>
      <w:r w:rsidR="009570F2">
        <w:rPr>
          <w:rFonts w:asciiTheme="minorHAnsi" w:hAnsiTheme="minorHAnsi" w:cstheme="minorHAnsi"/>
          <w:sz w:val="22"/>
          <w:szCs w:val="22"/>
        </w:rPr>
        <w:t xml:space="preserve"> of a species, for most species</w:t>
      </w:r>
      <w:r w:rsidR="00FB1C2B">
        <w:rPr>
          <w:rFonts w:asciiTheme="minorHAnsi" w:hAnsiTheme="minorHAnsi" w:cstheme="minorHAnsi"/>
          <w:sz w:val="22"/>
          <w:szCs w:val="22"/>
        </w:rPr>
        <w:t xml:space="preserve">. </w:t>
      </w:r>
      <w:r w:rsidR="009D26C9">
        <w:rPr>
          <w:rFonts w:asciiTheme="minorHAnsi" w:hAnsiTheme="minorHAnsi" w:cstheme="minorHAnsi"/>
          <w:sz w:val="22"/>
          <w:szCs w:val="22"/>
        </w:rPr>
        <w:t>W</w:t>
      </w:r>
      <w:r w:rsidR="00FB1C2B">
        <w:rPr>
          <w:rFonts w:asciiTheme="minorHAnsi" w:hAnsiTheme="minorHAnsi" w:cstheme="minorHAnsi"/>
          <w:sz w:val="22"/>
          <w:szCs w:val="22"/>
        </w:rPr>
        <w:t>here there was less agreement between predictions based on averaging different data sources and predictions from the top composite model</w:t>
      </w:r>
      <w:r w:rsidR="009D26C9">
        <w:rPr>
          <w:rFonts w:asciiTheme="minorHAnsi" w:hAnsiTheme="minorHAnsi" w:cstheme="minorHAnsi"/>
          <w:sz w:val="22"/>
          <w:szCs w:val="22"/>
        </w:rPr>
        <w:t>, this lack of agreement was observed more for common</w:t>
      </w:r>
      <w:r w:rsidR="00301AD9">
        <w:rPr>
          <w:rFonts w:asciiTheme="minorHAnsi" w:hAnsiTheme="minorHAnsi" w:cstheme="minorHAnsi"/>
          <w:sz w:val="22"/>
          <w:szCs w:val="22"/>
        </w:rPr>
        <w:t>, widespread</w:t>
      </w:r>
      <w:r w:rsidR="009D26C9">
        <w:rPr>
          <w:rFonts w:asciiTheme="minorHAnsi" w:hAnsiTheme="minorHAnsi" w:cstheme="minorHAnsi"/>
          <w:sz w:val="22"/>
          <w:szCs w:val="22"/>
        </w:rPr>
        <w:t xml:space="preserve"> species </w:t>
      </w:r>
      <w:r w:rsidR="00301AD9">
        <w:rPr>
          <w:rFonts w:asciiTheme="minorHAnsi" w:hAnsiTheme="minorHAnsi" w:cstheme="minorHAnsi"/>
          <w:sz w:val="22"/>
          <w:szCs w:val="22"/>
        </w:rPr>
        <w:t xml:space="preserve">on the Kirby grid </w:t>
      </w:r>
      <w:r w:rsidR="009D26C9">
        <w:rPr>
          <w:rFonts w:asciiTheme="minorHAnsi" w:hAnsiTheme="minorHAnsi" w:cstheme="minorHAnsi"/>
          <w:sz w:val="22"/>
          <w:szCs w:val="22"/>
        </w:rPr>
        <w:t>like White-throated Sparrow and Yellow-</w:t>
      </w:r>
      <w:proofErr w:type="spellStart"/>
      <w:r w:rsidR="009D26C9">
        <w:rPr>
          <w:rFonts w:asciiTheme="minorHAnsi" w:hAnsiTheme="minorHAnsi" w:cstheme="minorHAnsi"/>
          <w:sz w:val="22"/>
          <w:szCs w:val="22"/>
        </w:rPr>
        <w:t>rumped</w:t>
      </w:r>
      <w:proofErr w:type="spellEnd"/>
      <w:r w:rsidR="009D26C9">
        <w:rPr>
          <w:rFonts w:asciiTheme="minorHAnsi" w:hAnsiTheme="minorHAnsi" w:cstheme="minorHAnsi"/>
          <w:sz w:val="22"/>
          <w:szCs w:val="22"/>
        </w:rPr>
        <w:t xml:space="preserve"> Warbler.</w:t>
      </w:r>
    </w:p>
    <w:p w14:paraId="616228CA" w14:textId="04221B02" w:rsidR="00051143" w:rsidRPr="0099235C" w:rsidRDefault="00051143" w:rsidP="00051143">
      <w:pPr>
        <w:rPr>
          <w:rFonts w:asciiTheme="minorHAnsi" w:hAnsiTheme="minorHAnsi" w:cstheme="minorHAnsi"/>
          <w:sz w:val="22"/>
          <w:szCs w:val="22"/>
        </w:rPr>
      </w:pPr>
    </w:p>
    <w:p w14:paraId="144C75F1" w14:textId="6D22F405" w:rsidR="007A7FF7" w:rsidRPr="0099235C" w:rsidRDefault="007A7FF7" w:rsidP="0099235C">
      <w:pPr>
        <w:pStyle w:val="Heading2"/>
        <w:rPr>
          <w:rFonts w:ascii="Cambria" w:hAnsi="Cambria" w:cs="Times New Roman"/>
          <w:i w:val="0"/>
          <w:iCs w:val="0"/>
          <w:color w:val="44546A" w:themeColor="text2"/>
          <w:sz w:val="24"/>
          <w:szCs w:val="24"/>
        </w:rPr>
      </w:pPr>
      <w:r w:rsidRPr="0099235C">
        <w:rPr>
          <w:rFonts w:ascii="Cambria" w:hAnsi="Cambria" w:cs="Times New Roman"/>
          <w:i w:val="0"/>
          <w:iCs w:val="0"/>
          <w:color w:val="44546A" w:themeColor="text2"/>
          <w:sz w:val="24"/>
          <w:szCs w:val="24"/>
        </w:rPr>
        <w:t>Storyline:</w:t>
      </w:r>
    </w:p>
    <w:p w14:paraId="545566EE" w14:textId="20B3530A" w:rsidR="007A7FF7" w:rsidRPr="0099235C" w:rsidRDefault="00DE645A" w:rsidP="0004650A">
      <w:pPr>
        <w:rPr>
          <w:rFonts w:asciiTheme="minorHAnsi" w:hAnsiTheme="minorHAnsi" w:cstheme="minorHAnsi"/>
          <w:sz w:val="22"/>
          <w:szCs w:val="22"/>
        </w:rPr>
      </w:pPr>
      <w:r w:rsidRPr="0099235C">
        <w:rPr>
          <w:rFonts w:asciiTheme="minorHAnsi" w:hAnsiTheme="minorHAnsi" w:cstheme="minorHAnsi"/>
          <w:sz w:val="22"/>
          <w:szCs w:val="22"/>
        </w:rPr>
        <w:t xml:space="preserve">Boreal forest bird communities are difficult to monitor effectively because much of their habitat is not easily accessible, especially since multiple visits to each survey point are necessary to accurately quantify bird abundance or occupancy as well as habitat features influencing abundance or occupancy. However, quantification of bird and habitat data in remote areas can be achieved </w:t>
      </w:r>
      <w:r w:rsidR="00A823C7" w:rsidRPr="0099235C">
        <w:rPr>
          <w:rFonts w:asciiTheme="minorHAnsi" w:hAnsiTheme="minorHAnsi" w:cstheme="minorHAnsi"/>
          <w:sz w:val="22"/>
          <w:szCs w:val="22"/>
        </w:rPr>
        <w:t xml:space="preserve">efficiently for large numbers of sites </w:t>
      </w:r>
      <w:r w:rsidRPr="0099235C">
        <w:rPr>
          <w:rFonts w:asciiTheme="minorHAnsi" w:hAnsiTheme="minorHAnsi" w:cstheme="minorHAnsi"/>
          <w:sz w:val="22"/>
          <w:szCs w:val="22"/>
        </w:rPr>
        <w:t>by a combination of 1) remote sensing with drones</w:t>
      </w:r>
      <w:r w:rsidR="00A823C7" w:rsidRPr="0099235C">
        <w:rPr>
          <w:rFonts w:asciiTheme="minorHAnsi" w:hAnsiTheme="minorHAnsi" w:cstheme="minorHAnsi"/>
          <w:sz w:val="22"/>
          <w:szCs w:val="22"/>
        </w:rPr>
        <w:t xml:space="preserve"> or</w:t>
      </w:r>
      <w:r w:rsidRPr="0099235C">
        <w:rPr>
          <w:rFonts w:asciiTheme="minorHAnsi" w:hAnsiTheme="minorHAnsi" w:cstheme="minorHAnsi"/>
          <w:sz w:val="22"/>
          <w:szCs w:val="22"/>
        </w:rPr>
        <w:t xml:space="preserve"> planes</w:t>
      </w:r>
      <w:r w:rsidR="00A823C7" w:rsidRPr="0099235C">
        <w:rPr>
          <w:rFonts w:asciiTheme="minorHAnsi" w:hAnsiTheme="minorHAnsi" w:cstheme="minorHAnsi"/>
          <w:sz w:val="22"/>
          <w:szCs w:val="22"/>
        </w:rPr>
        <w:t xml:space="preserve"> to collect fine-scale habitat data, and</w:t>
      </w:r>
      <w:r w:rsidRPr="0099235C">
        <w:rPr>
          <w:rFonts w:asciiTheme="minorHAnsi" w:hAnsiTheme="minorHAnsi" w:cstheme="minorHAnsi"/>
          <w:sz w:val="22"/>
          <w:szCs w:val="22"/>
        </w:rPr>
        <w:t xml:space="preserve"> 2) use of programmable acoustic recorders or autonomous recording units to collect </w:t>
      </w:r>
      <w:r w:rsidR="00A823C7" w:rsidRPr="0099235C">
        <w:rPr>
          <w:rFonts w:asciiTheme="minorHAnsi" w:hAnsiTheme="minorHAnsi" w:cstheme="minorHAnsi"/>
          <w:sz w:val="22"/>
          <w:szCs w:val="22"/>
        </w:rPr>
        <w:t xml:space="preserve">bird </w:t>
      </w:r>
      <w:r w:rsidRPr="0099235C">
        <w:rPr>
          <w:rFonts w:asciiTheme="minorHAnsi" w:hAnsiTheme="minorHAnsi" w:cstheme="minorHAnsi"/>
          <w:sz w:val="22"/>
          <w:szCs w:val="22"/>
        </w:rPr>
        <w:t>data over multiple recordings i</w:t>
      </w:r>
      <w:r w:rsidR="00A823C7" w:rsidRPr="0099235C">
        <w:rPr>
          <w:rFonts w:asciiTheme="minorHAnsi" w:hAnsiTheme="minorHAnsi" w:cstheme="minorHAnsi"/>
          <w:sz w:val="22"/>
          <w:szCs w:val="22"/>
        </w:rPr>
        <w:t>n place of human</w:t>
      </w:r>
      <w:r w:rsidRPr="0099235C">
        <w:rPr>
          <w:rFonts w:asciiTheme="minorHAnsi" w:hAnsiTheme="minorHAnsi" w:cstheme="minorHAnsi"/>
          <w:sz w:val="22"/>
          <w:szCs w:val="22"/>
        </w:rPr>
        <w:t xml:space="preserve"> visits</w:t>
      </w:r>
      <w:r w:rsidR="00A823C7" w:rsidRPr="0099235C">
        <w:rPr>
          <w:rFonts w:asciiTheme="minorHAnsi" w:hAnsiTheme="minorHAnsi" w:cstheme="minorHAnsi"/>
          <w:sz w:val="22"/>
          <w:szCs w:val="22"/>
        </w:rPr>
        <w:t>.</w:t>
      </w:r>
      <w:r w:rsidRPr="0099235C">
        <w:rPr>
          <w:rFonts w:asciiTheme="minorHAnsi" w:hAnsiTheme="minorHAnsi" w:cstheme="minorHAnsi"/>
          <w:sz w:val="22"/>
          <w:szCs w:val="22"/>
        </w:rPr>
        <w:t xml:space="preserve"> </w:t>
      </w:r>
      <w:r w:rsidR="00A823C7" w:rsidRPr="0099235C">
        <w:rPr>
          <w:rFonts w:asciiTheme="minorHAnsi" w:hAnsiTheme="minorHAnsi" w:cstheme="minorHAnsi"/>
          <w:sz w:val="22"/>
          <w:szCs w:val="22"/>
        </w:rPr>
        <w:t xml:space="preserve">Newer analysis techniques like </w:t>
      </w:r>
      <w:r w:rsidR="00A823C7" w:rsidRPr="0099235C">
        <w:rPr>
          <w:rFonts w:asciiTheme="minorHAnsi" w:hAnsiTheme="minorHAnsi" w:cstheme="minorHAnsi"/>
          <w:i/>
          <w:iCs/>
          <w:sz w:val="22"/>
          <w:szCs w:val="22"/>
        </w:rPr>
        <w:t>N</w:t>
      </w:r>
      <w:r w:rsidR="00A823C7" w:rsidRPr="0099235C">
        <w:rPr>
          <w:rFonts w:asciiTheme="minorHAnsi" w:hAnsiTheme="minorHAnsi" w:cstheme="minorHAnsi"/>
          <w:sz w:val="22"/>
          <w:szCs w:val="22"/>
        </w:rPr>
        <w:t>-mixture or occupancy models are then well-suited for estimating true abundance or occupancy of bird species at sites from multiple recorded visits while accounting for detection probability of each species on different visits due to weather, time of season and day, and environmental noise.</w:t>
      </w:r>
    </w:p>
    <w:p w14:paraId="42A5061C" w14:textId="77777777" w:rsidR="003B3A93" w:rsidRDefault="003B3A93" w:rsidP="0036049B">
      <w:pPr>
        <w:rPr>
          <w:rFonts w:ascii="Cambria" w:hAnsi="Cambria"/>
          <w:b/>
          <w:bCs/>
          <w:color w:val="1F4E79" w:themeColor="accent1" w:themeShade="80"/>
        </w:rPr>
      </w:pPr>
    </w:p>
    <w:p w14:paraId="2F1508B0" w14:textId="57C8850C" w:rsidR="0036049B" w:rsidRPr="003B3A93" w:rsidRDefault="009475B7" w:rsidP="0036049B">
      <w:pPr>
        <w:rPr>
          <w:rFonts w:ascii="Cambria" w:hAnsi="Cambria"/>
          <w:b/>
          <w:bCs/>
          <w:i/>
          <w:color w:val="1F4E79" w:themeColor="accent1" w:themeShade="80"/>
        </w:rPr>
      </w:pPr>
      <w:r w:rsidRPr="003B3A93">
        <w:rPr>
          <w:rFonts w:ascii="Cambria" w:hAnsi="Cambria"/>
          <w:b/>
          <w:bCs/>
          <w:color w:val="1F4E79" w:themeColor="accent1" w:themeShade="80"/>
        </w:rPr>
        <w:lastRenderedPageBreak/>
        <w:t>Constraints, limitations, things to be aware of:</w:t>
      </w:r>
      <w:r w:rsidR="0036049B" w:rsidRPr="003B3A93">
        <w:rPr>
          <w:rFonts w:ascii="Cambria" w:hAnsi="Cambria"/>
          <w:b/>
          <w:bCs/>
          <w:i/>
          <w:color w:val="1F4E79" w:themeColor="accent1" w:themeShade="80"/>
        </w:rPr>
        <w:t xml:space="preserve"> </w:t>
      </w:r>
    </w:p>
    <w:p w14:paraId="0993818F" w14:textId="4FE83776" w:rsidR="0036049B" w:rsidRDefault="0036049B" w:rsidP="0036049B">
      <w:pPr>
        <w:rPr>
          <w:rFonts w:asciiTheme="minorHAnsi" w:hAnsiTheme="minorHAnsi"/>
          <w:sz w:val="22"/>
          <w:szCs w:val="22"/>
        </w:rPr>
      </w:pPr>
      <w:r>
        <w:rPr>
          <w:rFonts w:asciiTheme="minorHAnsi" w:hAnsiTheme="minorHAnsi"/>
          <w:sz w:val="22"/>
          <w:szCs w:val="22"/>
        </w:rPr>
        <w:t>Unless certain conditions are met (distances to individual birds in the recordings are known or can be estimated, either from noise levels, triangulation</w:t>
      </w:r>
      <w:r w:rsidR="003B3A93">
        <w:rPr>
          <w:rFonts w:asciiTheme="minorHAnsi" w:hAnsiTheme="minorHAnsi"/>
          <w:sz w:val="22"/>
          <w:szCs w:val="22"/>
        </w:rPr>
        <w:t xml:space="preserve"> by closely-spaced ARUs, or simultaneous point count data collected by human observers with distance-sampling methods), point count data collected by ARUs can only provide measures of relative abundance, not densities of birds. The point counts in the Kirby grid are spaced 600 m apart, so cannot be used to triangulate bird locations and distances from ARUs. There are also no corresponding human observations of birds at the ARUs to use for estimating distances to birds.</w:t>
      </w:r>
      <w:r>
        <w:rPr>
          <w:rFonts w:asciiTheme="minorHAnsi" w:hAnsiTheme="minorHAnsi"/>
          <w:sz w:val="22"/>
          <w:szCs w:val="22"/>
        </w:rPr>
        <w:t xml:space="preserve"> forest bird communities are difficult to monitor effectively because much of their habitat is not easily accessible, especially since multiple visits to each survey point are necessary to accurately quantify bird abundance or occupancy as well as habitat features influencing abundance or occupancy. </w:t>
      </w:r>
      <w:r w:rsidR="003B3A93">
        <w:rPr>
          <w:rFonts w:asciiTheme="minorHAnsi" w:hAnsiTheme="minorHAnsi"/>
          <w:sz w:val="22"/>
          <w:szCs w:val="22"/>
        </w:rPr>
        <w:t>Finally, counts of birds within ARU recordings are reliant on detection of bird sounds, so quietly or infrequently vocalizing bird species are less likely to be detected, and birds that are seen rather than heard will not be detected within recordings</w:t>
      </w:r>
      <w:r>
        <w:rPr>
          <w:rFonts w:asciiTheme="minorHAnsi" w:hAnsiTheme="minorHAnsi"/>
          <w:sz w:val="22"/>
          <w:szCs w:val="22"/>
        </w:rPr>
        <w:t>.</w:t>
      </w:r>
    </w:p>
    <w:p w14:paraId="1AA49B29" w14:textId="37E13FF3" w:rsidR="003B3A93" w:rsidRDefault="003B3A93" w:rsidP="0036049B">
      <w:pPr>
        <w:rPr>
          <w:rFonts w:asciiTheme="minorHAnsi" w:hAnsiTheme="minorHAnsi"/>
          <w:sz w:val="22"/>
          <w:szCs w:val="22"/>
        </w:rPr>
      </w:pPr>
    </w:p>
    <w:p w14:paraId="575F0EC3" w14:textId="02358723" w:rsidR="003B3A93" w:rsidRDefault="003B3A93" w:rsidP="0036049B">
      <w:pPr>
        <w:rPr>
          <w:rFonts w:asciiTheme="minorHAnsi" w:hAnsiTheme="minorHAnsi"/>
          <w:sz w:val="22"/>
          <w:szCs w:val="22"/>
        </w:rPr>
      </w:pPr>
      <w:r>
        <w:rPr>
          <w:rFonts w:asciiTheme="minorHAnsi" w:hAnsiTheme="minorHAnsi"/>
          <w:sz w:val="22"/>
          <w:szCs w:val="22"/>
        </w:rPr>
        <w:t>Eighty-four ARU point count stations and 3-4 recordings per ARU are currently available for analysis. This sample size will probably be insufficient for rarer species of interest such as owls, and some species of interest (e.g. Canada Warbler) have not been detected in the recordings transcribed so far.</w:t>
      </w:r>
    </w:p>
    <w:p w14:paraId="5EC7450C" w14:textId="3BA6690E" w:rsidR="000423A3" w:rsidRPr="003A7AD3" w:rsidRDefault="000423A3" w:rsidP="000423A3">
      <w:pPr>
        <w:pStyle w:val="Heading2"/>
        <w:rPr>
          <w:rFonts w:ascii="Cambria" w:hAnsi="Cambria" w:cs="Times New Roman"/>
          <w:i w:val="0"/>
          <w:color w:val="1F4E79" w:themeColor="accent1" w:themeShade="80"/>
          <w:sz w:val="24"/>
          <w:szCs w:val="24"/>
        </w:rPr>
      </w:pPr>
      <w:r>
        <w:rPr>
          <w:rFonts w:ascii="Cambria" w:hAnsi="Cambria" w:cs="Times New Roman"/>
          <w:i w:val="0"/>
          <w:color w:val="1F4E79" w:themeColor="accent1" w:themeShade="80"/>
          <w:sz w:val="24"/>
          <w:szCs w:val="24"/>
        </w:rPr>
        <w:t>Literature Cited</w:t>
      </w:r>
      <w:r w:rsidRPr="003A7AD3">
        <w:rPr>
          <w:rFonts w:ascii="Cambria" w:hAnsi="Cambria" w:cs="Times New Roman"/>
          <w:i w:val="0"/>
          <w:color w:val="1F4E79" w:themeColor="accent1" w:themeShade="80"/>
          <w:sz w:val="24"/>
          <w:szCs w:val="24"/>
        </w:rPr>
        <w:t>:</w:t>
      </w:r>
    </w:p>
    <w:p w14:paraId="4342ABED" w14:textId="577FE5EF" w:rsidR="00300BBB" w:rsidRDefault="00300BBB" w:rsidP="000423A3">
      <w:pPr>
        <w:rPr>
          <w:rFonts w:asciiTheme="minorHAnsi" w:hAnsiTheme="minorHAnsi" w:cstheme="minorHAnsi"/>
          <w:sz w:val="22"/>
          <w:szCs w:val="22"/>
        </w:rPr>
      </w:pPr>
      <w:r w:rsidRPr="00300BBB">
        <w:rPr>
          <w:rFonts w:asciiTheme="minorHAnsi" w:hAnsiTheme="minorHAnsi" w:cstheme="minorHAnsi"/>
          <w:sz w:val="22"/>
          <w:szCs w:val="22"/>
        </w:rPr>
        <w:t>Alberta Biodiversity Monitoring Institute. ABMI Wall-to-wall Human Footprint Map 20</w:t>
      </w:r>
      <w:r w:rsidR="00FE198D">
        <w:rPr>
          <w:rFonts w:asciiTheme="minorHAnsi" w:hAnsiTheme="minorHAnsi" w:cstheme="minorHAnsi"/>
          <w:sz w:val="22"/>
          <w:szCs w:val="22"/>
        </w:rPr>
        <w:t>17</w:t>
      </w:r>
      <w:r w:rsidRPr="00300BBB">
        <w:rPr>
          <w:rFonts w:asciiTheme="minorHAnsi" w:hAnsiTheme="minorHAnsi" w:cstheme="minorHAnsi"/>
          <w:sz w:val="22"/>
          <w:szCs w:val="22"/>
        </w:rPr>
        <w:t xml:space="preserve"> Version </w:t>
      </w:r>
      <w:r w:rsidR="00FE198D">
        <w:rPr>
          <w:rFonts w:asciiTheme="minorHAnsi" w:hAnsiTheme="minorHAnsi" w:cstheme="minorHAnsi"/>
          <w:sz w:val="22"/>
          <w:szCs w:val="22"/>
        </w:rPr>
        <w:t>1</w:t>
      </w:r>
      <w:r w:rsidRPr="00300BBB">
        <w:rPr>
          <w:rFonts w:asciiTheme="minorHAnsi" w:hAnsiTheme="minorHAnsi" w:cstheme="minorHAnsi"/>
          <w:sz w:val="22"/>
          <w:szCs w:val="22"/>
        </w:rPr>
        <w:t>, 201</w:t>
      </w:r>
      <w:r w:rsidR="00FE198D">
        <w:rPr>
          <w:rFonts w:asciiTheme="minorHAnsi" w:hAnsiTheme="minorHAnsi" w:cstheme="minorHAnsi"/>
          <w:sz w:val="22"/>
          <w:szCs w:val="22"/>
        </w:rPr>
        <w:t>9</w:t>
      </w:r>
      <w:r w:rsidRPr="00300BBB">
        <w:rPr>
          <w:rFonts w:asciiTheme="minorHAnsi" w:hAnsiTheme="minorHAnsi" w:cstheme="minorHAnsi"/>
          <w:sz w:val="22"/>
          <w:szCs w:val="22"/>
        </w:rPr>
        <w:t>. [online] URL: http://www.abmi.ca. Alberta Biodiversity Monitoring Institute, Alberta, Canada.</w:t>
      </w:r>
    </w:p>
    <w:p w14:paraId="74E8C72B" w14:textId="77777777" w:rsidR="00300BBB" w:rsidRDefault="00300BBB" w:rsidP="000423A3">
      <w:pPr>
        <w:rPr>
          <w:rFonts w:asciiTheme="minorHAnsi" w:hAnsiTheme="minorHAnsi" w:cstheme="minorHAnsi"/>
          <w:sz w:val="22"/>
          <w:szCs w:val="22"/>
        </w:rPr>
      </w:pPr>
    </w:p>
    <w:p w14:paraId="500231E5" w14:textId="4F8010D3" w:rsidR="003A2C31" w:rsidRDefault="003A2C31" w:rsidP="000423A3">
      <w:pPr>
        <w:rPr>
          <w:rFonts w:asciiTheme="minorHAnsi" w:hAnsiTheme="minorHAnsi" w:cstheme="minorHAnsi"/>
          <w:sz w:val="22"/>
          <w:szCs w:val="22"/>
        </w:rPr>
      </w:pPr>
      <w:r w:rsidRPr="003A2C31">
        <w:rPr>
          <w:rFonts w:asciiTheme="minorHAnsi" w:hAnsiTheme="minorHAnsi" w:cstheme="minorHAnsi"/>
          <w:sz w:val="22"/>
          <w:szCs w:val="22"/>
        </w:rPr>
        <w:t>Anderson, D.R. 2001. The need to get the basics right in wildlife field studies. Wildlife Society Bulletin 29</w:t>
      </w:r>
      <w:r w:rsidR="00B97F34">
        <w:rPr>
          <w:rFonts w:asciiTheme="minorHAnsi" w:hAnsiTheme="minorHAnsi" w:cstheme="minorHAnsi"/>
          <w:sz w:val="22"/>
          <w:szCs w:val="22"/>
        </w:rPr>
        <w:t>:</w:t>
      </w:r>
      <w:r w:rsidRPr="003A2C31">
        <w:rPr>
          <w:rFonts w:asciiTheme="minorHAnsi" w:hAnsiTheme="minorHAnsi" w:cstheme="minorHAnsi"/>
          <w:sz w:val="22"/>
          <w:szCs w:val="22"/>
        </w:rPr>
        <w:t>1294-1297.</w:t>
      </w:r>
    </w:p>
    <w:p w14:paraId="7A445EE7" w14:textId="77777777" w:rsidR="003A2C31" w:rsidRDefault="003A2C31" w:rsidP="000423A3">
      <w:pPr>
        <w:rPr>
          <w:rFonts w:asciiTheme="minorHAnsi" w:hAnsiTheme="minorHAnsi" w:cstheme="minorHAnsi"/>
          <w:sz w:val="22"/>
          <w:szCs w:val="22"/>
        </w:rPr>
      </w:pPr>
    </w:p>
    <w:p w14:paraId="25EBA6E2" w14:textId="7F40F6AE" w:rsidR="00E53EE7" w:rsidRDefault="00E53EE7" w:rsidP="000423A3">
      <w:pPr>
        <w:rPr>
          <w:rFonts w:asciiTheme="minorHAnsi" w:hAnsiTheme="minorHAnsi" w:cstheme="minorHAnsi"/>
          <w:sz w:val="22"/>
          <w:szCs w:val="22"/>
        </w:rPr>
      </w:pPr>
      <w:r w:rsidRPr="00E53EE7">
        <w:rPr>
          <w:rFonts w:asciiTheme="minorHAnsi" w:hAnsiTheme="minorHAnsi" w:cstheme="minorHAnsi"/>
          <w:sz w:val="22"/>
          <w:szCs w:val="22"/>
        </w:rPr>
        <w:t xml:space="preserve">Ball, J. R., P. </w:t>
      </w:r>
      <w:proofErr w:type="spellStart"/>
      <w:r w:rsidRPr="00E53EE7">
        <w:rPr>
          <w:rFonts w:asciiTheme="minorHAnsi" w:hAnsiTheme="minorHAnsi" w:cstheme="minorHAnsi"/>
          <w:sz w:val="22"/>
          <w:szCs w:val="22"/>
        </w:rPr>
        <w:t>Sólymos</w:t>
      </w:r>
      <w:proofErr w:type="spellEnd"/>
      <w:r w:rsidRPr="00E53EE7">
        <w:rPr>
          <w:rFonts w:asciiTheme="minorHAnsi" w:hAnsiTheme="minorHAnsi" w:cstheme="minorHAnsi"/>
          <w:sz w:val="22"/>
          <w:szCs w:val="22"/>
        </w:rPr>
        <w:t xml:space="preserve">, F. K. A. </w:t>
      </w:r>
      <w:proofErr w:type="spellStart"/>
      <w:r w:rsidRPr="00E53EE7">
        <w:rPr>
          <w:rFonts w:asciiTheme="minorHAnsi" w:hAnsiTheme="minorHAnsi" w:cstheme="minorHAnsi"/>
          <w:sz w:val="22"/>
          <w:szCs w:val="22"/>
        </w:rPr>
        <w:t>Schmiegelow</w:t>
      </w:r>
      <w:proofErr w:type="spellEnd"/>
      <w:r w:rsidRPr="00E53EE7">
        <w:rPr>
          <w:rFonts w:asciiTheme="minorHAnsi" w:hAnsiTheme="minorHAnsi" w:cstheme="minorHAnsi"/>
          <w:sz w:val="22"/>
          <w:szCs w:val="22"/>
        </w:rPr>
        <w:t xml:space="preserve">, S. </w:t>
      </w:r>
      <w:proofErr w:type="spellStart"/>
      <w:r w:rsidRPr="00E53EE7">
        <w:rPr>
          <w:rFonts w:asciiTheme="minorHAnsi" w:hAnsiTheme="minorHAnsi" w:cstheme="minorHAnsi"/>
          <w:sz w:val="22"/>
          <w:szCs w:val="22"/>
        </w:rPr>
        <w:t>Haché</w:t>
      </w:r>
      <w:proofErr w:type="spellEnd"/>
      <w:r w:rsidRPr="00E53EE7">
        <w:rPr>
          <w:rFonts w:asciiTheme="minorHAnsi" w:hAnsiTheme="minorHAnsi" w:cstheme="minorHAnsi"/>
          <w:sz w:val="22"/>
          <w:szCs w:val="22"/>
        </w:rPr>
        <w:t xml:space="preserve">, J. </w:t>
      </w:r>
      <w:proofErr w:type="spellStart"/>
      <w:r w:rsidRPr="00E53EE7">
        <w:rPr>
          <w:rFonts w:asciiTheme="minorHAnsi" w:hAnsiTheme="minorHAnsi" w:cstheme="minorHAnsi"/>
          <w:sz w:val="22"/>
          <w:szCs w:val="22"/>
        </w:rPr>
        <w:t>Schieck</w:t>
      </w:r>
      <w:proofErr w:type="spellEnd"/>
      <w:r w:rsidRPr="00E53EE7">
        <w:rPr>
          <w:rFonts w:asciiTheme="minorHAnsi" w:hAnsiTheme="minorHAnsi" w:cstheme="minorHAnsi"/>
          <w:sz w:val="22"/>
          <w:szCs w:val="22"/>
        </w:rPr>
        <w:t xml:space="preserve">, and E. M. Bayne. 2016. Regional habitat needs of a nationally listed species, Canada Warbler </w:t>
      </w:r>
      <w:proofErr w:type="spellStart"/>
      <w:r w:rsidRPr="00B97F34">
        <w:rPr>
          <w:rFonts w:asciiTheme="minorHAnsi" w:hAnsiTheme="minorHAnsi" w:cstheme="minorHAnsi"/>
          <w:i/>
          <w:iCs/>
          <w:sz w:val="22"/>
          <w:szCs w:val="22"/>
        </w:rPr>
        <w:t>Cardellina</w:t>
      </w:r>
      <w:proofErr w:type="spellEnd"/>
      <w:r w:rsidRPr="00B97F34">
        <w:rPr>
          <w:rFonts w:asciiTheme="minorHAnsi" w:hAnsiTheme="minorHAnsi" w:cstheme="minorHAnsi"/>
          <w:i/>
          <w:iCs/>
          <w:sz w:val="22"/>
          <w:szCs w:val="22"/>
        </w:rPr>
        <w:t xml:space="preserve"> canadensis,</w:t>
      </w:r>
      <w:r w:rsidRPr="00E53EE7">
        <w:rPr>
          <w:rFonts w:asciiTheme="minorHAnsi" w:hAnsiTheme="minorHAnsi" w:cstheme="minorHAnsi"/>
          <w:sz w:val="22"/>
          <w:szCs w:val="22"/>
        </w:rPr>
        <w:t xml:space="preserve"> in Alberta, Canada. Avian Conservation and Ecology 11(2):10.</w:t>
      </w:r>
    </w:p>
    <w:p w14:paraId="7E971D64" w14:textId="77777777" w:rsidR="00E53EE7" w:rsidRDefault="00E53EE7" w:rsidP="000423A3">
      <w:pPr>
        <w:rPr>
          <w:rFonts w:asciiTheme="minorHAnsi" w:hAnsiTheme="minorHAnsi" w:cstheme="minorHAnsi"/>
          <w:sz w:val="22"/>
          <w:szCs w:val="22"/>
        </w:rPr>
      </w:pPr>
    </w:p>
    <w:p w14:paraId="60F59F21" w14:textId="69F766F9" w:rsidR="008F4B1D" w:rsidRDefault="00C63594" w:rsidP="000423A3">
      <w:pPr>
        <w:rPr>
          <w:rFonts w:asciiTheme="minorHAnsi" w:hAnsiTheme="minorHAnsi" w:cstheme="minorHAnsi"/>
          <w:sz w:val="22"/>
          <w:szCs w:val="22"/>
        </w:rPr>
      </w:pPr>
      <w:r w:rsidRPr="00C63594">
        <w:rPr>
          <w:rFonts w:asciiTheme="minorHAnsi" w:hAnsiTheme="minorHAnsi" w:cstheme="minorHAnsi"/>
          <w:sz w:val="22"/>
          <w:szCs w:val="22"/>
        </w:rPr>
        <w:t xml:space="preserve">Barton, K., </w:t>
      </w:r>
      <w:r w:rsidR="008404DF">
        <w:rPr>
          <w:rFonts w:asciiTheme="minorHAnsi" w:hAnsiTheme="minorHAnsi" w:cstheme="minorHAnsi"/>
          <w:sz w:val="22"/>
          <w:szCs w:val="22"/>
        </w:rPr>
        <w:t>and</w:t>
      </w:r>
      <w:r w:rsidRPr="00C63594">
        <w:rPr>
          <w:rFonts w:asciiTheme="minorHAnsi" w:hAnsiTheme="minorHAnsi" w:cstheme="minorHAnsi"/>
          <w:sz w:val="22"/>
          <w:szCs w:val="22"/>
        </w:rPr>
        <w:t xml:space="preserve"> </w:t>
      </w:r>
      <w:r w:rsidR="008404DF">
        <w:rPr>
          <w:rFonts w:asciiTheme="minorHAnsi" w:hAnsiTheme="minorHAnsi" w:cstheme="minorHAnsi"/>
          <w:sz w:val="22"/>
          <w:szCs w:val="22"/>
        </w:rPr>
        <w:t xml:space="preserve">M. K. </w:t>
      </w:r>
      <w:r w:rsidRPr="00C63594">
        <w:rPr>
          <w:rFonts w:asciiTheme="minorHAnsi" w:hAnsiTheme="minorHAnsi" w:cstheme="minorHAnsi"/>
          <w:sz w:val="22"/>
          <w:szCs w:val="22"/>
        </w:rPr>
        <w:t>Barton</w:t>
      </w:r>
      <w:r w:rsidR="008404DF">
        <w:rPr>
          <w:rFonts w:asciiTheme="minorHAnsi" w:hAnsiTheme="minorHAnsi" w:cstheme="minorHAnsi"/>
          <w:sz w:val="22"/>
          <w:szCs w:val="22"/>
        </w:rPr>
        <w:t xml:space="preserve">. </w:t>
      </w:r>
      <w:r w:rsidRPr="00C63594">
        <w:rPr>
          <w:rFonts w:asciiTheme="minorHAnsi" w:hAnsiTheme="minorHAnsi" w:cstheme="minorHAnsi"/>
          <w:sz w:val="22"/>
          <w:szCs w:val="22"/>
        </w:rPr>
        <w:t>2019. Package ‘</w:t>
      </w:r>
      <w:proofErr w:type="spellStart"/>
      <w:r w:rsidRPr="00C63594">
        <w:rPr>
          <w:rFonts w:asciiTheme="minorHAnsi" w:hAnsiTheme="minorHAnsi" w:cstheme="minorHAnsi"/>
          <w:sz w:val="22"/>
          <w:szCs w:val="22"/>
        </w:rPr>
        <w:t>MuMIn</w:t>
      </w:r>
      <w:proofErr w:type="spellEnd"/>
      <w:r w:rsidRPr="00C63594">
        <w:rPr>
          <w:rFonts w:asciiTheme="minorHAnsi" w:hAnsiTheme="minorHAnsi" w:cstheme="minorHAnsi"/>
          <w:sz w:val="22"/>
          <w:szCs w:val="22"/>
        </w:rPr>
        <w:t>’. R package version, 1(6).</w:t>
      </w:r>
    </w:p>
    <w:p w14:paraId="230747DF" w14:textId="77777777" w:rsidR="008404DF" w:rsidRDefault="008404DF" w:rsidP="000423A3">
      <w:pPr>
        <w:rPr>
          <w:rFonts w:asciiTheme="minorHAnsi" w:hAnsiTheme="minorHAnsi" w:cstheme="minorHAnsi"/>
          <w:sz w:val="22"/>
          <w:szCs w:val="22"/>
        </w:rPr>
      </w:pPr>
    </w:p>
    <w:p w14:paraId="2C5D1D73" w14:textId="6686EB16" w:rsidR="009475B7" w:rsidRPr="000423A3" w:rsidRDefault="000423A3" w:rsidP="000423A3">
      <w:pPr>
        <w:rPr>
          <w:rFonts w:asciiTheme="minorHAnsi" w:hAnsiTheme="minorHAnsi" w:cstheme="minorHAnsi"/>
          <w:i/>
          <w:color w:val="1F4E79" w:themeColor="accent1" w:themeShade="80"/>
          <w:sz w:val="22"/>
          <w:szCs w:val="22"/>
        </w:rPr>
      </w:pPr>
      <w:r>
        <w:rPr>
          <w:rFonts w:asciiTheme="minorHAnsi" w:hAnsiTheme="minorHAnsi" w:cstheme="minorHAnsi"/>
          <w:sz w:val="22"/>
          <w:szCs w:val="22"/>
        </w:rPr>
        <w:t xml:space="preserve">Bayne, E. M., S. </w:t>
      </w:r>
      <w:proofErr w:type="spellStart"/>
      <w:r>
        <w:rPr>
          <w:rFonts w:asciiTheme="minorHAnsi" w:hAnsiTheme="minorHAnsi" w:cstheme="minorHAnsi"/>
          <w:sz w:val="22"/>
          <w:szCs w:val="22"/>
        </w:rPr>
        <w:t>Haché</w:t>
      </w:r>
      <w:proofErr w:type="spellEnd"/>
      <w:r>
        <w:rPr>
          <w:rFonts w:asciiTheme="minorHAnsi" w:hAnsiTheme="minorHAnsi" w:cstheme="minorHAnsi"/>
          <w:sz w:val="22"/>
          <w:szCs w:val="22"/>
        </w:rPr>
        <w:t>, and K. A. Hobson. 2010. Comparing the predictive capability of forest songbird habitat models based on remotely sensed versus ground-based vegetation information. Canadian Journal of Forest Research 40: 65-71. Doi:10.1139/X09-170</w:t>
      </w:r>
    </w:p>
    <w:p w14:paraId="1A857D54" w14:textId="2D7B7D47" w:rsidR="009475B7" w:rsidRDefault="009475B7" w:rsidP="007A7FF7">
      <w:pPr>
        <w:rPr>
          <w:rFonts w:asciiTheme="minorHAnsi" w:hAnsiTheme="minorHAnsi"/>
          <w:sz w:val="22"/>
          <w:szCs w:val="22"/>
        </w:rPr>
      </w:pPr>
    </w:p>
    <w:p w14:paraId="321C76D3" w14:textId="77777777" w:rsidR="009954AC" w:rsidRDefault="009954AC" w:rsidP="007A7FF7">
      <w:pPr>
        <w:rPr>
          <w:rFonts w:asciiTheme="minorHAnsi" w:hAnsiTheme="minorHAnsi"/>
          <w:sz w:val="22"/>
          <w:szCs w:val="22"/>
        </w:rPr>
      </w:pPr>
      <w:r w:rsidRPr="009954AC">
        <w:rPr>
          <w:rFonts w:asciiTheme="minorHAnsi" w:hAnsiTheme="minorHAnsi"/>
          <w:sz w:val="22"/>
          <w:szCs w:val="22"/>
        </w:rPr>
        <w:t xml:space="preserve">Beaudoin, A., P. Y. Bernier, L. Guindon, P. </w:t>
      </w:r>
      <w:proofErr w:type="spellStart"/>
      <w:r w:rsidRPr="009954AC">
        <w:rPr>
          <w:rFonts w:asciiTheme="minorHAnsi" w:hAnsiTheme="minorHAnsi"/>
          <w:sz w:val="22"/>
          <w:szCs w:val="22"/>
        </w:rPr>
        <w:t>Villemaire</w:t>
      </w:r>
      <w:proofErr w:type="spellEnd"/>
      <w:r w:rsidRPr="009954AC">
        <w:rPr>
          <w:rFonts w:asciiTheme="minorHAnsi" w:hAnsiTheme="minorHAnsi"/>
          <w:sz w:val="22"/>
          <w:szCs w:val="22"/>
        </w:rPr>
        <w:t xml:space="preserve">, X. J. Guo, G. Stinson, T. Bergeron, S. Magnussen, and R. J. Hall. 2013. Mapping attributes of Canada’s forests at moderate resolution through </w:t>
      </w:r>
      <w:proofErr w:type="spellStart"/>
      <w:r w:rsidRPr="009954AC">
        <w:rPr>
          <w:rFonts w:asciiTheme="minorHAnsi" w:hAnsiTheme="minorHAnsi"/>
          <w:sz w:val="22"/>
          <w:szCs w:val="22"/>
        </w:rPr>
        <w:t>kNN</w:t>
      </w:r>
      <w:proofErr w:type="spellEnd"/>
      <w:r w:rsidRPr="009954AC">
        <w:rPr>
          <w:rFonts w:asciiTheme="minorHAnsi" w:hAnsiTheme="minorHAnsi"/>
          <w:sz w:val="22"/>
          <w:szCs w:val="22"/>
        </w:rPr>
        <w:t xml:space="preserve"> and MODIS imagery. Canadian Journal of Forest Research 44: 521–532.</w:t>
      </w:r>
    </w:p>
    <w:p w14:paraId="786E7E60" w14:textId="77777777" w:rsidR="009954AC" w:rsidRDefault="009954AC" w:rsidP="007A7FF7">
      <w:pPr>
        <w:rPr>
          <w:rFonts w:asciiTheme="minorHAnsi" w:hAnsiTheme="minorHAnsi"/>
          <w:sz w:val="22"/>
          <w:szCs w:val="22"/>
        </w:rPr>
      </w:pPr>
    </w:p>
    <w:p w14:paraId="3C5A3E1C" w14:textId="5718A8DC" w:rsidR="00E00B3A" w:rsidRDefault="00E00B3A" w:rsidP="007A7FF7">
      <w:pPr>
        <w:rPr>
          <w:rFonts w:asciiTheme="minorHAnsi" w:hAnsiTheme="minorHAnsi"/>
          <w:sz w:val="22"/>
          <w:szCs w:val="22"/>
        </w:rPr>
      </w:pPr>
      <w:proofErr w:type="spellStart"/>
      <w:r w:rsidRPr="00E00B3A">
        <w:rPr>
          <w:rFonts w:asciiTheme="minorHAnsi" w:hAnsiTheme="minorHAnsi"/>
          <w:sz w:val="22"/>
          <w:szCs w:val="22"/>
        </w:rPr>
        <w:t>Boehlmann</w:t>
      </w:r>
      <w:proofErr w:type="spellEnd"/>
      <w:r w:rsidR="00BF02E0">
        <w:rPr>
          <w:rFonts w:asciiTheme="minorHAnsi" w:hAnsiTheme="minorHAnsi"/>
          <w:sz w:val="22"/>
          <w:szCs w:val="22"/>
        </w:rPr>
        <w:t>,</w:t>
      </w:r>
      <w:r w:rsidR="00BF02E0">
        <w:rPr>
          <w:rFonts w:ascii="Arial" w:hAnsi="Arial" w:cs="Arial"/>
          <w:color w:val="222222"/>
          <w:sz w:val="20"/>
          <w:szCs w:val="20"/>
          <w:shd w:val="clear" w:color="auto" w:fill="FFFFFF"/>
        </w:rPr>
        <w:t xml:space="preserve"> N.T., G.P. Asner, P.J. Hart, and R.E. Martin</w:t>
      </w:r>
      <w:r w:rsidRPr="00E00B3A">
        <w:rPr>
          <w:rFonts w:asciiTheme="minorHAnsi" w:hAnsiTheme="minorHAnsi"/>
          <w:sz w:val="22"/>
          <w:szCs w:val="22"/>
        </w:rPr>
        <w:t>. 2007</w:t>
      </w:r>
      <w:r>
        <w:rPr>
          <w:rFonts w:asciiTheme="minorHAnsi" w:hAnsiTheme="minorHAnsi"/>
          <w:sz w:val="22"/>
          <w:szCs w:val="22"/>
        </w:rPr>
        <w:t xml:space="preserve">. </w:t>
      </w:r>
      <w:r w:rsidRPr="00E00B3A">
        <w:rPr>
          <w:rFonts w:asciiTheme="minorHAnsi" w:hAnsiTheme="minorHAnsi"/>
          <w:sz w:val="22"/>
          <w:szCs w:val="22"/>
        </w:rPr>
        <w:t>Multi-trophic invasion resistance in Hawaii: bioacoustics, field surveys, and airborne remote sensing.</w:t>
      </w:r>
      <w:r>
        <w:rPr>
          <w:rFonts w:asciiTheme="minorHAnsi" w:hAnsiTheme="minorHAnsi"/>
          <w:sz w:val="22"/>
          <w:szCs w:val="22"/>
        </w:rPr>
        <w:t xml:space="preserve"> </w:t>
      </w:r>
      <w:r w:rsidRPr="00E00B3A">
        <w:rPr>
          <w:rFonts w:asciiTheme="minorHAnsi" w:hAnsiTheme="minorHAnsi"/>
          <w:sz w:val="22"/>
          <w:szCs w:val="22"/>
        </w:rPr>
        <w:t>Ecological Applications 17:2137-2144.</w:t>
      </w:r>
    </w:p>
    <w:p w14:paraId="3A7C87B9" w14:textId="77777777" w:rsidR="00E00B3A" w:rsidRDefault="00E00B3A" w:rsidP="007A7FF7">
      <w:pPr>
        <w:rPr>
          <w:rFonts w:asciiTheme="minorHAnsi" w:hAnsiTheme="minorHAnsi"/>
          <w:sz w:val="22"/>
          <w:szCs w:val="22"/>
        </w:rPr>
      </w:pPr>
    </w:p>
    <w:p w14:paraId="2AF81363" w14:textId="484DC54B" w:rsidR="009954AB" w:rsidRPr="009954AB" w:rsidRDefault="009954AB" w:rsidP="00C31970">
      <w:pPr>
        <w:rPr>
          <w:rFonts w:asciiTheme="minorHAnsi" w:hAnsiTheme="minorHAnsi" w:cstheme="minorHAnsi"/>
          <w:sz w:val="22"/>
          <w:szCs w:val="22"/>
        </w:rPr>
      </w:pPr>
      <w:r w:rsidRPr="009954AB">
        <w:rPr>
          <w:rFonts w:asciiTheme="minorHAnsi" w:hAnsiTheme="minorHAnsi" w:cstheme="minorHAnsi"/>
          <w:sz w:val="22"/>
          <w:szCs w:val="22"/>
        </w:rPr>
        <w:t>Bourque</w:t>
      </w:r>
      <w:r w:rsidR="002471F1">
        <w:rPr>
          <w:rFonts w:asciiTheme="minorHAnsi" w:hAnsiTheme="minorHAnsi" w:cstheme="minorHAnsi"/>
          <w:sz w:val="22"/>
          <w:szCs w:val="22"/>
        </w:rPr>
        <w:t>, J.,</w:t>
      </w:r>
      <w:r w:rsidRPr="009954AB">
        <w:rPr>
          <w:rFonts w:asciiTheme="minorHAnsi" w:hAnsiTheme="minorHAnsi" w:cstheme="minorHAnsi"/>
          <w:sz w:val="22"/>
          <w:szCs w:val="22"/>
        </w:rPr>
        <w:t xml:space="preserve"> and </w:t>
      </w:r>
      <w:r w:rsidR="002471F1">
        <w:rPr>
          <w:rFonts w:asciiTheme="minorHAnsi" w:hAnsiTheme="minorHAnsi" w:cstheme="minorHAnsi"/>
          <w:sz w:val="22"/>
          <w:szCs w:val="22"/>
        </w:rPr>
        <w:t xml:space="preserve">A. </w:t>
      </w:r>
      <w:r w:rsidRPr="009954AB">
        <w:rPr>
          <w:rFonts w:asciiTheme="minorHAnsi" w:hAnsiTheme="minorHAnsi" w:cstheme="minorHAnsi"/>
          <w:sz w:val="22"/>
          <w:szCs w:val="22"/>
        </w:rPr>
        <w:t>Desrochers</w:t>
      </w:r>
      <w:r w:rsidR="00C31970">
        <w:rPr>
          <w:rFonts w:asciiTheme="minorHAnsi" w:hAnsiTheme="minorHAnsi" w:cstheme="minorHAnsi"/>
          <w:sz w:val="22"/>
          <w:szCs w:val="22"/>
        </w:rPr>
        <w:t>.</w:t>
      </w:r>
      <w:r w:rsidRPr="009954AB">
        <w:rPr>
          <w:rFonts w:asciiTheme="minorHAnsi" w:hAnsiTheme="minorHAnsi" w:cstheme="minorHAnsi"/>
          <w:sz w:val="22"/>
          <w:szCs w:val="22"/>
        </w:rPr>
        <w:t xml:space="preserve"> 2006</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 xml:space="preserve">Spatial </w:t>
      </w:r>
      <w:r w:rsidR="003520A0">
        <w:rPr>
          <w:rFonts w:asciiTheme="minorHAnsi" w:hAnsiTheme="minorHAnsi" w:cstheme="minorHAnsi"/>
          <w:sz w:val="22"/>
          <w:szCs w:val="22"/>
        </w:rPr>
        <w:t>a</w:t>
      </w:r>
      <w:r w:rsidR="003520A0" w:rsidRPr="00C31970">
        <w:rPr>
          <w:rFonts w:asciiTheme="minorHAnsi" w:hAnsiTheme="minorHAnsi" w:cstheme="minorHAnsi"/>
          <w:sz w:val="22"/>
          <w:szCs w:val="22"/>
        </w:rPr>
        <w:t xml:space="preserve">ggregation </w:t>
      </w:r>
      <w:r w:rsidR="00C31970" w:rsidRPr="00C31970">
        <w:rPr>
          <w:rFonts w:asciiTheme="minorHAnsi" w:hAnsiTheme="minorHAnsi" w:cstheme="minorHAnsi"/>
          <w:sz w:val="22"/>
          <w:szCs w:val="22"/>
        </w:rPr>
        <w:t xml:space="preserve">of </w:t>
      </w:r>
      <w:r w:rsidR="003520A0">
        <w:rPr>
          <w:rFonts w:asciiTheme="minorHAnsi" w:hAnsiTheme="minorHAnsi" w:cstheme="minorHAnsi"/>
          <w:sz w:val="22"/>
          <w:szCs w:val="22"/>
        </w:rPr>
        <w:t>f</w:t>
      </w:r>
      <w:r w:rsidR="003520A0" w:rsidRPr="00C31970">
        <w:rPr>
          <w:rFonts w:asciiTheme="minorHAnsi" w:hAnsiTheme="minorHAnsi" w:cstheme="minorHAnsi"/>
          <w:sz w:val="22"/>
          <w:szCs w:val="22"/>
        </w:rPr>
        <w:t xml:space="preserve">orest </w:t>
      </w:r>
      <w:r w:rsidR="003520A0">
        <w:rPr>
          <w:rFonts w:asciiTheme="minorHAnsi" w:hAnsiTheme="minorHAnsi" w:cstheme="minorHAnsi"/>
          <w:sz w:val="22"/>
          <w:szCs w:val="22"/>
        </w:rPr>
        <w:t>s</w:t>
      </w:r>
      <w:r w:rsidR="003520A0" w:rsidRPr="00C31970">
        <w:rPr>
          <w:rFonts w:asciiTheme="minorHAnsi" w:hAnsiTheme="minorHAnsi" w:cstheme="minorHAnsi"/>
          <w:sz w:val="22"/>
          <w:szCs w:val="22"/>
        </w:rPr>
        <w:t xml:space="preserve">ongbird </w:t>
      </w:r>
      <w:r w:rsidR="003520A0">
        <w:rPr>
          <w:rFonts w:asciiTheme="minorHAnsi" w:hAnsiTheme="minorHAnsi" w:cstheme="minorHAnsi"/>
          <w:sz w:val="22"/>
          <w:szCs w:val="22"/>
        </w:rPr>
        <w:t>t</w:t>
      </w:r>
      <w:r w:rsidR="003520A0" w:rsidRPr="00C31970">
        <w:rPr>
          <w:rFonts w:asciiTheme="minorHAnsi" w:hAnsiTheme="minorHAnsi" w:cstheme="minorHAnsi"/>
          <w:sz w:val="22"/>
          <w:szCs w:val="22"/>
        </w:rPr>
        <w:t xml:space="preserve">erritories </w:t>
      </w:r>
      <w:r w:rsidR="00C31970" w:rsidRPr="00C31970">
        <w:rPr>
          <w:rFonts w:asciiTheme="minorHAnsi" w:hAnsiTheme="minorHAnsi" w:cstheme="minorHAnsi"/>
          <w:sz w:val="22"/>
          <w:szCs w:val="22"/>
        </w:rPr>
        <w:t xml:space="preserve">and </w:t>
      </w:r>
      <w:r w:rsidR="003520A0">
        <w:rPr>
          <w:rFonts w:asciiTheme="minorHAnsi" w:hAnsiTheme="minorHAnsi" w:cstheme="minorHAnsi"/>
          <w:sz w:val="22"/>
          <w:szCs w:val="22"/>
        </w:rPr>
        <w:t>p</w:t>
      </w:r>
      <w:r w:rsidR="003520A0" w:rsidRPr="00C31970">
        <w:rPr>
          <w:rFonts w:asciiTheme="minorHAnsi" w:hAnsiTheme="minorHAnsi" w:cstheme="minorHAnsi"/>
          <w:sz w:val="22"/>
          <w:szCs w:val="22"/>
        </w:rPr>
        <w:t>ossible</w:t>
      </w:r>
      <w:r w:rsidR="00B97F34">
        <w:rPr>
          <w:rFonts w:asciiTheme="minorHAnsi" w:hAnsiTheme="minorHAnsi" w:cstheme="minorHAnsi"/>
          <w:sz w:val="22"/>
          <w:szCs w:val="22"/>
        </w:rPr>
        <w:t xml:space="preserve"> </w:t>
      </w:r>
      <w:r w:rsidR="003520A0">
        <w:rPr>
          <w:rFonts w:asciiTheme="minorHAnsi" w:hAnsiTheme="minorHAnsi" w:cstheme="minorHAnsi"/>
          <w:sz w:val="22"/>
          <w:szCs w:val="22"/>
        </w:rPr>
        <w:t>i</w:t>
      </w:r>
      <w:r w:rsidR="003520A0" w:rsidRPr="00C31970">
        <w:rPr>
          <w:rFonts w:asciiTheme="minorHAnsi" w:hAnsiTheme="minorHAnsi" w:cstheme="minorHAnsi"/>
          <w:sz w:val="22"/>
          <w:szCs w:val="22"/>
        </w:rPr>
        <w:t xml:space="preserve">mplications </w:t>
      </w:r>
      <w:r w:rsidR="00C31970" w:rsidRPr="00C31970">
        <w:rPr>
          <w:rFonts w:asciiTheme="minorHAnsi" w:hAnsiTheme="minorHAnsi" w:cstheme="minorHAnsi"/>
          <w:sz w:val="22"/>
          <w:szCs w:val="22"/>
        </w:rPr>
        <w:t xml:space="preserve">for </w:t>
      </w:r>
      <w:r w:rsidR="003520A0">
        <w:rPr>
          <w:rFonts w:asciiTheme="minorHAnsi" w:hAnsiTheme="minorHAnsi" w:cstheme="minorHAnsi"/>
          <w:sz w:val="22"/>
          <w:szCs w:val="22"/>
        </w:rPr>
        <w:t>a</w:t>
      </w:r>
      <w:r w:rsidR="003520A0" w:rsidRPr="00C31970">
        <w:rPr>
          <w:rFonts w:asciiTheme="minorHAnsi" w:hAnsiTheme="minorHAnsi" w:cstheme="minorHAnsi"/>
          <w:sz w:val="22"/>
          <w:szCs w:val="22"/>
        </w:rPr>
        <w:t xml:space="preserve">rea </w:t>
      </w:r>
      <w:r w:rsidR="003520A0">
        <w:rPr>
          <w:rFonts w:asciiTheme="minorHAnsi" w:hAnsiTheme="minorHAnsi" w:cstheme="minorHAnsi"/>
          <w:sz w:val="22"/>
          <w:szCs w:val="22"/>
        </w:rPr>
        <w:t>s</w:t>
      </w:r>
      <w:r w:rsidR="003520A0" w:rsidRPr="00C31970">
        <w:rPr>
          <w:rFonts w:asciiTheme="minorHAnsi" w:hAnsiTheme="minorHAnsi" w:cstheme="minorHAnsi"/>
          <w:sz w:val="22"/>
          <w:szCs w:val="22"/>
        </w:rPr>
        <w:t>ensitivity</w:t>
      </w:r>
      <w:r w:rsidR="00C31970">
        <w:rPr>
          <w:rFonts w:asciiTheme="minorHAnsi" w:hAnsiTheme="minorHAnsi" w:cstheme="minorHAnsi"/>
          <w:sz w:val="22"/>
          <w:szCs w:val="22"/>
        </w:rPr>
        <w:t>.</w:t>
      </w:r>
      <w:r w:rsidRPr="009954AB">
        <w:rPr>
          <w:rFonts w:asciiTheme="minorHAnsi" w:hAnsiTheme="minorHAnsi" w:cstheme="minorHAnsi"/>
          <w:sz w:val="22"/>
          <w:szCs w:val="22"/>
        </w:rPr>
        <w:t xml:space="preserve"> </w:t>
      </w:r>
      <w:r w:rsidR="00C31970" w:rsidRPr="00C31970">
        <w:rPr>
          <w:rFonts w:asciiTheme="minorHAnsi" w:hAnsiTheme="minorHAnsi" w:cstheme="minorHAnsi"/>
          <w:sz w:val="22"/>
          <w:szCs w:val="22"/>
        </w:rPr>
        <w:t xml:space="preserve">Avian </w:t>
      </w:r>
      <w:r w:rsidR="003520A0">
        <w:rPr>
          <w:rFonts w:asciiTheme="minorHAnsi" w:hAnsiTheme="minorHAnsi" w:cstheme="minorHAnsi"/>
          <w:sz w:val="22"/>
          <w:szCs w:val="22"/>
        </w:rPr>
        <w:t>C</w:t>
      </w:r>
      <w:r w:rsidR="003520A0" w:rsidRPr="00C31970">
        <w:rPr>
          <w:rFonts w:asciiTheme="minorHAnsi" w:hAnsiTheme="minorHAnsi" w:cstheme="minorHAnsi"/>
          <w:sz w:val="22"/>
          <w:szCs w:val="22"/>
        </w:rPr>
        <w:t xml:space="preserve">onservation </w:t>
      </w:r>
      <w:r w:rsidR="00C31970" w:rsidRPr="00C31970">
        <w:rPr>
          <w:rFonts w:asciiTheme="minorHAnsi" w:hAnsiTheme="minorHAnsi" w:cstheme="minorHAnsi"/>
          <w:sz w:val="22"/>
          <w:szCs w:val="22"/>
        </w:rPr>
        <w:t xml:space="preserve">and </w:t>
      </w:r>
      <w:r w:rsidR="003520A0">
        <w:rPr>
          <w:rFonts w:asciiTheme="minorHAnsi" w:hAnsiTheme="minorHAnsi" w:cstheme="minorHAnsi"/>
          <w:sz w:val="22"/>
          <w:szCs w:val="22"/>
        </w:rPr>
        <w:t>E</w:t>
      </w:r>
      <w:r w:rsidR="003520A0" w:rsidRPr="00C31970">
        <w:rPr>
          <w:rFonts w:asciiTheme="minorHAnsi" w:hAnsiTheme="minorHAnsi" w:cstheme="minorHAnsi"/>
          <w:sz w:val="22"/>
          <w:szCs w:val="22"/>
        </w:rPr>
        <w:t xml:space="preserve">cology </w:t>
      </w:r>
      <w:r w:rsidR="00C31970" w:rsidRPr="00C31970">
        <w:rPr>
          <w:rFonts w:asciiTheme="minorHAnsi" w:hAnsiTheme="minorHAnsi" w:cstheme="minorHAnsi"/>
          <w:sz w:val="22"/>
          <w:szCs w:val="22"/>
        </w:rPr>
        <w:t>1, no. 2.</w:t>
      </w:r>
    </w:p>
    <w:p w14:paraId="036613DF" w14:textId="77777777" w:rsidR="009954AB" w:rsidRDefault="009954AB" w:rsidP="007A7FF7">
      <w:pPr>
        <w:rPr>
          <w:rFonts w:asciiTheme="minorHAnsi" w:hAnsiTheme="minorHAnsi" w:cstheme="minorHAnsi"/>
          <w:sz w:val="22"/>
          <w:szCs w:val="22"/>
        </w:rPr>
      </w:pPr>
    </w:p>
    <w:p w14:paraId="3EE731CC" w14:textId="0E1E6A30" w:rsidR="009954AB" w:rsidRPr="009954AB" w:rsidRDefault="009954AB" w:rsidP="007A7FF7">
      <w:pPr>
        <w:rPr>
          <w:rFonts w:asciiTheme="minorHAnsi" w:hAnsiTheme="minorHAnsi" w:cstheme="minorHAnsi"/>
          <w:sz w:val="22"/>
          <w:szCs w:val="22"/>
        </w:rPr>
      </w:pPr>
      <w:r w:rsidRPr="009954AB">
        <w:rPr>
          <w:rFonts w:asciiTheme="minorHAnsi" w:hAnsiTheme="minorHAnsi" w:cstheme="minorHAnsi"/>
          <w:sz w:val="22"/>
          <w:szCs w:val="22"/>
        </w:rPr>
        <w:t>Bowman</w:t>
      </w:r>
      <w:r w:rsidR="00C31970">
        <w:rPr>
          <w:rFonts w:asciiTheme="minorHAnsi" w:hAnsiTheme="minorHAnsi" w:cstheme="minorHAnsi"/>
          <w:sz w:val="22"/>
          <w:szCs w:val="22"/>
        </w:rPr>
        <w:t>, J.</w:t>
      </w:r>
      <w:r w:rsidRPr="009954AB">
        <w:rPr>
          <w:rFonts w:asciiTheme="minorHAnsi" w:hAnsiTheme="minorHAnsi" w:cstheme="minorHAnsi"/>
          <w:sz w:val="22"/>
          <w:szCs w:val="22"/>
        </w:rPr>
        <w:t xml:space="preserve"> 2003</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Is dispersal distance of birds proportional to territory size</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Canadian Journal of Zoology 81:195-202</w:t>
      </w:r>
      <w:r w:rsidR="00C31970">
        <w:rPr>
          <w:rFonts w:asciiTheme="minorHAnsi" w:hAnsiTheme="minorHAnsi" w:cstheme="minorHAnsi"/>
          <w:sz w:val="22"/>
          <w:szCs w:val="22"/>
        </w:rPr>
        <w:t>.</w:t>
      </w:r>
    </w:p>
    <w:p w14:paraId="4DC78B2F" w14:textId="77777777" w:rsidR="009954AB" w:rsidRDefault="009954AB" w:rsidP="007A7FF7">
      <w:pPr>
        <w:rPr>
          <w:rFonts w:asciiTheme="minorHAnsi" w:hAnsiTheme="minorHAnsi"/>
          <w:sz w:val="22"/>
          <w:szCs w:val="22"/>
        </w:rPr>
      </w:pPr>
    </w:p>
    <w:p w14:paraId="7C10B608" w14:textId="1ACED161" w:rsidR="00C15CA3" w:rsidRDefault="00C15CA3" w:rsidP="007A7FF7">
      <w:pPr>
        <w:rPr>
          <w:rFonts w:asciiTheme="minorHAnsi" w:hAnsiTheme="minorHAnsi"/>
          <w:sz w:val="22"/>
          <w:szCs w:val="22"/>
        </w:rPr>
      </w:pPr>
      <w:r w:rsidRPr="00C15CA3">
        <w:rPr>
          <w:rFonts w:asciiTheme="minorHAnsi" w:hAnsiTheme="minorHAnsi"/>
          <w:sz w:val="22"/>
          <w:szCs w:val="22"/>
        </w:rPr>
        <w:t xml:space="preserve">Broughton, R.K., </w:t>
      </w:r>
      <w:r w:rsidR="00C30C20">
        <w:rPr>
          <w:rFonts w:asciiTheme="minorHAnsi" w:hAnsiTheme="minorHAnsi"/>
          <w:sz w:val="22"/>
          <w:szCs w:val="22"/>
        </w:rPr>
        <w:t xml:space="preserve">S.A. </w:t>
      </w:r>
      <w:proofErr w:type="spellStart"/>
      <w:r w:rsidRPr="00C15CA3">
        <w:rPr>
          <w:rFonts w:asciiTheme="minorHAnsi" w:hAnsiTheme="minorHAnsi"/>
          <w:sz w:val="22"/>
          <w:szCs w:val="22"/>
        </w:rPr>
        <w:t>Hinsley</w:t>
      </w:r>
      <w:proofErr w:type="spellEnd"/>
      <w:r w:rsidRPr="00C15CA3">
        <w:rPr>
          <w:rFonts w:asciiTheme="minorHAnsi" w:hAnsiTheme="minorHAnsi"/>
          <w:sz w:val="22"/>
          <w:szCs w:val="22"/>
        </w:rPr>
        <w:t xml:space="preserve">, </w:t>
      </w:r>
      <w:r w:rsidR="00C30C20">
        <w:rPr>
          <w:rFonts w:asciiTheme="minorHAnsi" w:hAnsiTheme="minorHAnsi"/>
          <w:sz w:val="22"/>
          <w:szCs w:val="22"/>
        </w:rPr>
        <w:t>P.E.</w:t>
      </w:r>
      <w:r w:rsidRPr="00C15CA3">
        <w:rPr>
          <w:rFonts w:asciiTheme="minorHAnsi" w:hAnsiTheme="minorHAnsi"/>
          <w:sz w:val="22"/>
          <w:szCs w:val="22"/>
        </w:rPr>
        <w:t xml:space="preserve"> Bellamy, </w:t>
      </w:r>
      <w:r w:rsidR="00C30C20">
        <w:rPr>
          <w:rFonts w:asciiTheme="minorHAnsi" w:hAnsiTheme="minorHAnsi"/>
          <w:sz w:val="22"/>
          <w:szCs w:val="22"/>
        </w:rPr>
        <w:t>R.A.</w:t>
      </w:r>
      <w:r w:rsidRPr="00C15CA3">
        <w:rPr>
          <w:rFonts w:asciiTheme="minorHAnsi" w:hAnsiTheme="minorHAnsi"/>
          <w:sz w:val="22"/>
          <w:szCs w:val="22"/>
        </w:rPr>
        <w:t xml:space="preserve"> Hill, </w:t>
      </w:r>
      <w:r w:rsidR="00C30C20">
        <w:rPr>
          <w:rFonts w:asciiTheme="minorHAnsi" w:hAnsiTheme="minorHAnsi"/>
          <w:sz w:val="22"/>
          <w:szCs w:val="22"/>
        </w:rPr>
        <w:t>and P.</w:t>
      </w:r>
      <w:r w:rsidRPr="00C15CA3">
        <w:rPr>
          <w:rFonts w:asciiTheme="minorHAnsi" w:hAnsiTheme="minorHAnsi"/>
          <w:sz w:val="22"/>
          <w:szCs w:val="22"/>
        </w:rPr>
        <w:t xml:space="preserve"> </w:t>
      </w:r>
      <w:proofErr w:type="spellStart"/>
      <w:r w:rsidRPr="00C15CA3">
        <w:rPr>
          <w:rFonts w:asciiTheme="minorHAnsi" w:hAnsiTheme="minorHAnsi"/>
          <w:sz w:val="22"/>
          <w:szCs w:val="22"/>
        </w:rPr>
        <w:t>Rothery</w:t>
      </w:r>
      <w:proofErr w:type="spellEnd"/>
      <w:r w:rsidRPr="00C15CA3">
        <w:rPr>
          <w:rFonts w:asciiTheme="minorHAnsi" w:hAnsiTheme="minorHAnsi"/>
          <w:sz w:val="22"/>
          <w:szCs w:val="22"/>
        </w:rPr>
        <w:t xml:space="preserve">. 2006. Marsh Tit </w:t>
      </w:r>
      <w:proofErr w:type="spellStart"/>
      <w:r w:rsidRPr="00C30C20">
        <w:rPr>
          <w:rFonts w:asciiTheme="minorHAnsi" w:hAnsiTheme="minorHAnsi"/>
          <w:i/>
          <w:iCs/>
          <w:sz w:val="22"/>
          <w:szCs w:val="22"/>
        </w:rPr>
        <w:t>Poecile</w:t>
      </w:r>
      <w:proofErr w:type="spellEnd"/>
      <w:r w:rsidRPr="00C30C20">
        <w:rPr>
          <w:rFonts w:asciiTheme="minorHAnsi" w:hAnsiTheme="minorHAnsi"/>
          <w:i/>
          <w:iCs/>
          <w:sz w:val="22"/>
          <w:szCs w:val="22"/>
        </w:rPr>
        <w:t xml:space="preserve"> </w:t>
      </w:r>
      <w:proofErr w:type="spellStart"/>
      <w:r w:rsidRPr="00C30C20">
        <w:rPr>
          <w:rFonts w:asciiTheme="minorHAnsi" w:hAnsiTheme="minorHAnsi"/>
          <w:i/>
          <w:iCs/>
          <w:sz w:val="22"/>
          <w:szCs w:val="22"/>
        </w:rPr>
        <w:t>palustris</w:t>
      </w:r>
      <w:proofErr w:type="spellEnd"/>
      <w:r w:rsidRPr="00C15CA3">
        <w:rPr>
          <w:rFonts w:asciiTheme="minorHAnsi" w:hAnsiTheme="minorHAnsi"/>
          <w:sz w:val="22"/>
          <w:szCs w:val="22"/>
        </w:rPr>
        <w:t xml:space="preserve"> territories in a British broad-leaved wood. Ibis 148:744–752. </w:t>
      </w:r>
    </w:p>
    <w:p w14:paraId="1595E1EB" w14:textId="77777777" w:rsidR="00C15CA3" w:rsidRDefault="00C15CA3" w:rsidP="007A7FF7">
      <w:pPr>
        <w:rPr>
          <w:rFonts w:asciiTheme="minorHAnsi" w:hAnsiTheme="minorHAnsi"/>
          <w:sz w:val="22"/>
          <w:szCs w:val="22"/>
        </w:rPr>
      </w:pPr>
    </w:p>
    <w:p w14:paraId="6CE6C806" w14:textId="77777777" w:rsidR="003A2C31" w:rsidRPr="003A2C31" w:rsidRDefault="003A2C31" w:rsidP="003A2C31">
      <w:pPr>
        <w:rPr>
          <w:rFonts w:asciiTheme="minorHAnsi" w:hAnsiTheme="minorHAnsi" w:cstheme="minorHAnsi"/>
          <w:sz w:val="22"/>
          <w:szCs w:val="22"/>
        </w:rPr>
      </w:pPr>
      <w:r w:rsidRPr="003A2C31">
        <w:rPr>
          <w:rFonts w:asciiTheme="minorHAnsi" w:hAnsiTheme="minorHAnsi" w:cstheme="minorHAnsi"/>
          <w:sz w:val="22"/>
          <w:szCs w:val="22"/>
        </w:rPr>
        <w:t xml:space="preserve">Buckland, S. T., D. R. Anderson, K. P. Burnham, and J. L. </w:t>
      </w:r>
      <w:proofErr w:type="spellStart"/>
      <w:r w:rsidRPr="003A2C31">
        <w:rPr>
          <w:rFonts w:asciiTheme="minorHAnsi" w:hAnsiTheme="minorHAnsi" w:cstheme="minorHAnsi"/>
          <w:sz w:val="22"/>
          <w:szCs w:val="22"/>
        </w:rPr>
        <w:t>Laake</w:t>
      </w:r>
      <w:proofErr w:type="spellEnd"/>
      <w:r w:rsidRPr="003A2C31">
        <w:rPr>
          <w:rFonts w:asciiTheme="minorHAnsi" w:hAnsiTheme="minorHAnsi" w:cstheme="minorHAnsi"/>
          <w:sz w:val="22"/>
          <w:szCs w:val="22"/>
        </w:rPr>
        <w:t xml:space="preserve"> (Editors) (2005). Distance Sampling. John Wiley &amp; Sons, Ltd.</w:t>
      </w:r>
    </w:p>
    <w:p w14:paraId="336E50A0" w14:textId="77777777" w:rsidR="003A2C31" w:rsidRDefault="003A2C31" w:rsidP="003A2C31">
      <w:pPr>
        <w:rPr>
          <w:rFonts w:asciiTheme="minorHAnsi" w:hAnsiTheme="minorHAnsi" w:cstheme="minorHAnsi"/>
          <w:sz w:val="22"/>
          <w:szCs w:val="22"/>
        </w:rPr>
      </w:pPr>
    </w:p>
    <w:p w14:paraId="1FF3CF28" w14:textId="26CAD403" w:rsidR="009954AB" w:rsidRDefault="0051572F" w:rsidP="003A2C31">
      <w:pPr>
        <w:rPr>
          <w:rFonts w:asciiTheme="minorHAnsi" w:hAnsiTheme="minorHAnsi" w:cstheme="minorHAnsi"/>
          <w:sz w:val="22"/>
          <w:szCs w:val="22"/>
        </w:rPr>
      </w:pPr>
      <w:r>
        <w:rPr>
          <w:rFonts w:asciiTheme="minorHAnsi" w:hAnsiTheme="minorHAnsi" w:cstheme="minorHAnsi"/>
          <w:sz w:val="22"/>
          <w:szCs w:val="22"/>
        </w:rPr>
        <w:t xml:space="preserve">Chandler, </w:t>
      </w:r>
      <w:r w:rsidRPr="0051572F">
        <w:rPr>
          <w:rFonts w:asciiTheme="minorHAnsi" w:hAnsiTheme="minorHAnsi" w:cstheme="minorHAnsi"/>
          <w:sz w:val="22"/>
          <w:szCs w:val="22"/>
        </w:rPr>
        <w:t>C.</w:t>
      </w:r>
      <w:r>
        <w:rPr>
          <w:rFonts w:asciiTheme="minorHAnsi" w:hAnsiTheme="minorHAnsi" w:cstheme="minorHAnsi"/>
          <w:sz w:val="22"/>
          <w:szCs w:val="22"/>
        </w:rPr>
        <w:t>R.</w:t>
      </w:r>
      <w:r w:rsidRPr="0051572F">
        <w:rPr>
          <w:rFonts w:asciiTheme="minorHAnsi" w:hAnsiTheme="minorHAnsi" w:cstheme="minorHAnsi"/>
          <w:sz w:val="22"/>
          <w:szCs w:val="22"/>
        </w:rPr>
        <w:t>, E</w:t>
      </w:r>
      <w:r>
        <w:rPr>
          <w:rFonts w:asciiTheme="minorHAnsi" w:hAnsiTheme="minorHAnsi" w:cstheme="minorHAnsi"/>
          <w:sz w:val="22"/>
          <w:szCs w:val="22"/>
        </w:rPr>
        <w:t>.</w:t>
      </w:r>
      <w:r w:rsidRPr="0051572F">
        <w:rPr>
          <w:rFonts w:asciiTheme="minorHAnsi" w:hAnsiTheme="minorHAnsi" w:cstheme="minorHAnsi"/>
          <w:sz w:val="22"/>
          <w:szCs w:val="22"/>
        </w:rPr>
        <w:t xml:space="preserve">D. </w:t>
      </w:r>
      <w:proofErr w:type="spellStart"/>
      <w:r w:rsidRPr="0051572F">
        <w:rPr>
          <w:rFonts w:asciiTheme="minorHAnsi" w:hAnsiTheme="minorHAnsi" w:cstheme="minorHAnsi"/>
          <w:sz w:val="22"/>
          <w:szCs w:val="22"/>
        </w:rPr>
        <w:t>Ketterson</w:t>
      </w:r>
      <w:proofErr w:type="spellEnd"/>
      <w:r w:rsidRPr="0051572F">
        <w:rPr>
          <w:rFonts w:asciiTheme="minorHAnsi" w:hAnsiTheme="minorHAnsi" w:cstheme="minorHAnsi"/>
          <w:sz w:val="22"/>
          <w:szCs w:val="22"/>
        </w:rPr>
        <w:t>, V</w:t>
      </w:r>
      <w:r w:rsidR="00C30C20">
        <w:rPr>
          <w:rFonts w:asciiTheme="minorHAnsi" w:hAnsiTheme="minorHAnsi" w:cstheme="minorHAnsi"/>
          <w:sz w:val="22"/>
          <w:szCs w:val="22"/>
        </w:rPr>
        <w:t>.</w:t>
      </w:r>
      <w:r w:rsidRPr="0051572F">
        <w:rPr>
          <w:rFonts w:asciiTheme="minorHAnsi" w:hAnsiTheme="minorHAnsi" w:cstheme="minorHAnsi"/>
          <w:sz w:val="22"/>
          <w:szCs w:val="22"/>
        </w:rPr>
        <w:t xml:space="preserve"> Nolan Jr, and C</w:t>
      </w:r>
      <w:r w:rsidR="00C30C20">
        <w:rPr>
          <w:rFonts w:asciiTheme="minorHAnsi" w:hAnsiTheme="minorHAnsi" w:cstheme="minorHAnsi"/>
          <w:sz w:val="22"/>
          <w:szCs w:val="22"/>
        </w:rPr>
        <w:t>.</w:t>
      </w:r>
      <w:r w:rsidRPr="0051572F">
        <w:rPr>
          <w:rFonts w:asciiTheme="minorHAnsi" w:hAnsiTheme="minorHAnsi" w:cstheme="minorHAnsi"/>
          <w:sz w:val="22"/>
          <w:szCs w:val="22"/>
        </w:rPr>
        <w:t xml:space="preserve"> </w:t>
      </w:r>
      <w:proofErr w:type="spellStart"/>
      <w:r w:rsidRPr="0051572F">
        <w:rPr>
          <w:rFonts w:asciiTheme="minorHAnsi" w:hAnsiTheme="minorHAnsi" w:cstheme="minorHAnsi"/>
          <w:sz w:val="22"/>
          <w:szCs w:val="22"/>
        </w:rPr>
        <w:t>Ziegenfus</w:t>
      </w:r>
      <w:proofErr w:type="spellEnd"/>
      <w:r w:rsidR="009954AB" w:rsidRPr="009954AB">
        <w:rPr>
          <w:rFonts w:asciiTheme="minorHAnsi" w:hAnsiTheme="minorHAnsi" w:cstheme="minorHAnsi"/>
          <w:sz w:val="22"/>
          <w:szCs w:val="22"/>
        </w:rPr>
        <w:t>. 1994</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 xml:space="preserve">Effects of testosterone on spatial activity in free-ranging male dark-eyed juncos, </w:t>
      </w:r>
      <w:r w:rsidR="00C31970" w:rsidRPr="00C30C20">
        <w:rPr>
          <w:rFonts w:asciiTheme="minorHAnsi" w:hAnsiTheme="minorHAnsi" w:cstheme="minorHAnsi"/>
          <w:i/>
          <w:iCs/>
          <w:sz w:val="22"/>
          <w:szCs w:val="22"/>
        </w:rPr>
        <w:t xml:space="preserve">Junco </w:t>
      </w:r>
      <w:proofErr w:type="spellStart"/>
      <w:r w:rsidR="00C31970" w:rsidRPr="00C30C20">
        <w:rPr>
          <w:rFonts w:asciiTheme="minorHAnsi" w:hAnsiTheme="minorHAnsi" w:cstheme="minorHAnsi"/>
          <w:i/>
          <w:iCs/>
          <w:sz w:val="22"/>
          <w:szCs w:val="22"/>
        </w:rPr>
        <w:t>hyemalis</w:t>
      </w:r>
      <w:proofErr w:type="spellEnd"/>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Animal Behaviour 47:1445-1455</w:t>
      </w:r>
      <w:r w:rsidR="00C31970">
        <w:rPr>
          <w:rFonts w:asciiTheme="minorHAnsi" w:hAnsiTheme="minorHAnsi" w:cstheme="minorHAnsi"/>
          <w:sz w:val="22"/>
          <w:szCs w:val="22"/>
        </w:rPr>
        <w:t>.</w:t>
      </w:r>
    </w:p>
    <w:p w14:paraId="22C03824" w14:textId="77777777" w:rsidR="009954AC" w:rsidRPr="009954AB" w:rsidRDefault="009954AC" w:rsidP="009954AB">
      <w:pPr>
        <w:rPr>
          <w:rFonts w:asciiTheme="minorHAnsi" w:hAnsiTheme="minorHAnsi" w:cstheme="minorHAnsi"/>
          <w:sz w:val="22"/>
          <w:szCs w:val="22"/>
        </w:rPr>
      </w:pPr>
    </w:p>
    <w:p w14:paraId="41898C9C" w14:textId="664B5EE1" w:rsidR="009954AB" w:rsidRDefault="009954AC" w:rsidP="007A7FF7">
      <w:pPr>
        <w:rPr>
          <w:rFonts w:asciiTheme="minorHAnsi" w:hAnsiTheme="minorHAnsi"/>
          <w:sz w:val="22"/>
          <w:szCs w:val="22"/>
        </w:rPr>
      </w:pPr>
      <w:r w:rsidRPr="009954AC">
        <w:rPr>
          <w:rFonts w:asciiTheme="minorHAnsi" w:hAnsiTheme="minorHAnsi"/>
          <w:sz w:val="22"/>
          <w:szCs w:val="22"/>
        </w:rPr>
        <w:t xml:space="preserve">Chandler, R. and J. </w:t>
      </w:r>
      <w:proofErr w:type="spellStart"/>
      <w:r w:rsidRPr="009954AC">
        <w:rPr>
          <w:rFonts w:asciiTheme="minorHAnsi" w:hAnsiTheme="minorHAnsi"/>
          <w:sz w:val="22"/>
          <w:szCs w:val="22"/>
        </w:rPr>
        <w:t>Hepinstall-Cymerman</w:t>
      </w:r>
      <w:proofErr w:type="spellEnd"/>
      <w:r w:rsidRPr="009954AC">
        <w:rPr>
          <w:rFonts w:asciiTheme="minorHAnsi" w:hAnsiTheme="minorHAnsi"/>
          <w:sz w:val="22"/>
          <w:szCs w:val="22"/>
        </w:rPr>
        <w:t>. 2016. Estimating the spatial scales of landscape effects on abundance. Landscape Ecology 31:1383-1394.</w:t>
      </w:r>
    </w:p>
    <w:p w14:paraId="7483D6BF" w14:textId="77777777" w:rsidR="009954AC" w:rsidRDefault="009954AC" w:rsidP="007A7FF7">
      <w:pPr>
        <w:rPr>
          <w:rFonts w:asciiTheme="minorHAnsi" w:hAnsiTheme="minorHAnsi"/>
          <w:sz w:val="22"/>
          <w:szCs w:val="22"/>
        </w:rPr>
      </w:pPr>
    </w:p>
    <w:p w14:paraId="18B3D4DC" w14:textId="7C20173A" w:rsidR="00C15CA3" w:rsidRDefault="00C15CA3" w:rsidP="007A7FF7">
      <w:pPr>
        <w:rPr>
          <w:rFonts w:asciiTheme="minorHAnsi" w:hAnsiTheme="minorHAnsi"/>
          <w:sz w:val="22"/>
          <w:szCs w:val="22"/>
        </w:rPr>
      </w:pPr>
      <w:proofErr w:type="spellStart"/>
      <w:r w:rsidRPr="00C15CA3">
        <w:rPr>
          <w:rFonts w:asciiTheme="minorHAnsi" w:hAnsiTheme="minorHAnsi"/>
          <w:sz w:val="22"/>
          <w:szCs w:val="22"/>
        </w:rPr>
        <w:t>Clawges</w:t>
      </w:r>
      <w:proofErr w:type="spellEnd"/>
      <w:r w:rsidRPr="00C15CA3">
        <w:rPr>
          <w:rFonts w:asciiTheme="minorHAnsi" w:hAnsiTheme="minorHAnsi"/>
          <w:sz w:val="22"/>
          <w:szCs w:val="22"/>
        </w:rPr>
        <w:t xml:space="preserve">, R., </w:t>
      </w:r>
      <w:r w:rsidR="000F14A3">
        <w:rPr>
          <w:rFonts w:asciiTheme="minorHAnsi" w:hAnsiTheme="minorHAnsi"/>
          <w:sz w:val="22"/>
          <w:szCs w:val="22"/>
        </w:rPr>
        <w:t xml:space="preserve">K. </w:t>
      </w:r>
      <w:proofErr w:type="spellStart"/>
      <w:r w:rsidRPr="00C15CA3">
        <w:rPr>
          <w:rFonts w:asciiTheme="minorHAnsi" w:hAnsiTheme="minorHAnsi"/>
          <w:sz w:val="22"/>
          <w:szCs w:val="22"/>
        </w:rPr>
        <w:t>Vierling</w:t>
      </w:r>
      <w:proofErr w:type="spellEnd"/>
      <w:r w:rsidRPr="00C15CA3">
        <w:rPr>
          <w:rFonts w:asciiTheme="minorHAnsi" w:hAnsiTheme="minorHAnsi"/>
          <w:sz w:val="22"/>
          <w:szCs w:val="22"/>
        </w:rPr>
        <w:t xml:space="preserve">, </w:t>
      </w:r>
      <w:r w:rsidR="00A72595">
        <w:rPr>
          <w:rFonts w:asciiTheme="minorHAnsi" w:hAnsiTheme="minorHAnsi"/>
          <w:sz w:val="22"/>
          <w:szCs w:val="22"/>
        </w:rPr>
        <w:t>L.</w:t>
      </w:r>
      <w:r w:rsidRPr="00C15CA3">
        <w:rPr>
          <w:rFonts w:asciiTheme="minorHAnsi" w:hAnsiTheme="minorHAnsi"/>
          <w:sz w:val="22"/>
          <w:szCs w:val="22"/>
        </w:rPr>
        <w:t xml:space="preserve"> </w:t>
      </w:r>
      <w:proofErr w:type="spellStart"/>
      <w:r w:rsidRPr="00C15CA3">
        <w:rPr>
          <w:rFonts w:asciiTheme="minorHAnsi" w:hAnsiTheme="minorHAnsi"/>
          <w:sz w:val="22"/>
          <w:szCs w:val="22"/>
        </w:rPr>
        <w:t>Vierling</w:t>
      </w:r>
      <w:proofErr w:type="spellEnd"/>
      <w:r w:rsidRPr="00C15CA3">
        <w:rPr>
          <w:rFonts w:asciiTheme="minorHAnsi" w:hAnsiTheme="minorHAnsi"/>
          <w:sz w:val="22"/>
          <w:szCs w:val="22"/>
        </w:rPr>
        <w:t xml:space="preserve">, </w:t>
      </w:r>
      <w:r w:rsidR="00A72595">
        <w:rPr>
          <w:rFonts w:asciiTheme="minorHAnsi" w:hAnsiTheme="minorHAnsi"/>
          <w:sz w:val="22"/>
          <w:szCs w:val="22"/>
        </w:rPr>
        <w:t>and E.</w:t>
      </w:r>
      <w:r w:rsidRPr="00C15CA3">
        <w:rPr>
          <w:rFonts w:asciiTheme="minorHAnsi" w:hAnsiTheme="minorHAnsi"/>
          <w:sz w:val="22"/>
          <w:szCs w:val="22"/>
        </w:rPr>
        <w:t xml:space="preserve"> Rowell. 2008. The use of airborne lidar to assess avian species diversity, density, and occurrence in a pine/aspen forest.</w:t>
      </w:r>
      <w:r>
        <w:rPr>
          <w:rFonts w:asciiTheme="minorHAnsi" w:hAnsiTheme="minorHAnsi"/>
          <w:sz w:val="22"/>
          <w:szCs w:val="22"/>
        </w:rPr>
        <w:t xml:space="preserve"> </w:t>
      </w:r>
      <w:r w:rsidRPr="00C15CA3">
        <w:rPr>
          <w:rFonts w:asciiTheme="minorHAnsi" w:hAnsiTheme="minorHAnsi"/>
          <w:sz w:val="22"/>
          <w:szCs w:val="22"/>
        </w:rPr>
        <w:t>Remote</w:t>
      </w:r>
      <w:r w:rsidR="006E42C0">
        <w:rPr>
          <w:rFonts w:asciiTheme="minorHAnsi" w:hAnsiTheme="minorHAnsi"/>
          <w:sz w:val="22"/>
          <w:szCs w:val="22"/>
        </w:rPr>
        <w:t xml:space="preserve"> </w:t>
      </w:r>
      <w:r w:rsidRPr="00C15CA3">
        <w:rPr>
          <w:rFonts w:asciiTheme="minorHAnsi" w:hAnsiTheme="minorHAnsi"/>
          <w:sz w:val="22"/>
          <w:szCs w:val="22"/>
        </w:rPr>
        <w:t>Sens</w:t>
      </w:r>
      <w:r w:rsidR="006E42C0">
        <w:rPr>
          <w:rFonts w:asciiTheme="minorHAnsi" w:hAnsiTheme="minorHAnsi"/>
          <w:sz w:val="22"/>
          <w:szCs w:val="22"/>
        </w:rPr>
        <w:t xml:space="preserve">ing of </w:t>
      </w:r>
      <w:r w:rsidRPr="00C15CA3">
        <w:rPr>
          <w:rFonts w:asciiTheme="minorHAnsi" w:hAnsiTheme="minorHAnsi"/>
          <w:sz w:val="22"/>
          <w:szCs w:val="22"/>
        </w:rPr>
        <w:t>Envi</w:t>
      </w:r>
      <w:r w:rsidR="006E42C0">
        <w:rPr>
          <w:rFonts w:asciiTheme="minorHAnsi" w:hAnsiTheme="minorHAnsi"/>
          <w:sz w:val="22"/>
          <w:szCs w:val="22"/>
        </w:rPr>
        <w:t xml:space="preserve">ronment </w:t>
      </w:r>
      <w:r w:rsidR="006E42C0" w:rsidRPr="006E42C0">
        <w:rPr>
          <w:rFonts w:asciiTheme="minorHAnsi" w:hAnsiTheme="minorHAnsi"/>
          <w:sz w:val="22"/>
          <w:szCs w:val="22"/>
        </w:rPr>
        <w:t>112</w:t>
      </w:r>
      <w:r w:rsidR="006E42C0">
        <w:rPr>
          <w:rFonts w:asciiTheme="minorHAnsi" w:hAnsiTheme="minorHAnsi"/>
          <w:sz w:val="22"/>
          <w:szCs w:val="22"/>
        </w:rPr>
        <w:t>:</w:t>
      </w:r>
      <w:r w:rsidR="006E42C0" w:rsidRPr="006E42C0">
        <w:rPr>
          <w:rFonts w:asciiTheme="minorHAnsi" w:hAnsiTheme="minorHAnsi"/>
          <w:sz w:val="22"/>
          <w:szCs w:val="22"/>
        </w:rPr>
        <w:t>2064-2073</w:t>
      </w:r>
      <w:r w:rsidR="006E42C0">
        <w:rPr>
          <w:rFonts w:asciiTheme="minorHAnsi" w:hAnsiTheme="minorHAnsi"/>
          <w:sz w:val="22"/>
          <w:szCs w:val="22"/>
        </w:rPr>
        <w:t>.</w:t>
      </w:r>
    </w:p>
    <w:p w14:paraId="16073686" w14:textId="77777777" w:rsidR="00C15CA3" w:rsidRDefault="00C15CA3" w:rsidP="007A7FF7">
      <w:pPr>
        <w:rPr>
          <w:rFonts w:asciiTheme="minorHAnsi" w:hAnsiTheme="minorHAnsi"/>
          <w:sz w:val="22"/>
          <w:szCs w:val="22"/>
        </w:rPr>
      </w:pPr>
    </w:p>
    <w:p w14:paraId="3D0990C1" w14:textId="70E112E1" w:rsidR="00C15CA3" w:rsidRDefault="00B25FCC" w:rsidP="007A7FF7">
      <w:pPr>
        <w:rPr>
          <w:rFonts w:asciiTheme="minorHAnsi" w:hAnsiTheme="minorHAnsi"/>
          <w:sz w:val="22"/>
          <w:szCs w:val="22"/>
        </w:rPr>
      </w:pPr>
      <w:proofErr w:type="spellStart"/>
      <w:r w:rsidRPr="00B25FCC">
        <w:rPr>
          <w:rFonts w:asciiTheme="minorHAnsi" w:hAnsiTheme="minorHAnsi"/>
          <w:sz w:val="22"/>
          <w:szCs w:val="22"/>
        </w:rPr>
        <w:t>Eldegard</w:t>
      </w:r>
      <w:proofErr w:type="spellEnd"/>
      <w:r w:rsidRPr="00B25FCC">
        <w:rPr>
          <w:rFonts w:asciiTheme="minorHAnsi" w:hAnsiTheme="minorHAnsi"/>
          <w:sz w:val="22"/>
          <w:szCs w:val="22"/>
        </w:rPr>
        <w:t>, K</w:t>
      </w:r>
      <w:r>
        <w:rPr>
          <w:rFonts w:asciiTheme="minorHAnsi" w:hAnsiTheme="minorHAnsi"/>
          <w:sz w:val="22"/>
          <w:szCs w:val="22"/>
        </w:rPr>
        <w:t>.</w:t>
      </w:r>
      <w:r w:rsidRPr="00B25FCC">
        <w:rPr>
          <w:rFonts w:asciiTheme="minorHAnsi" w:hAnsiTheme="minorHAnsi"/>
          <w:sz w:val="22"/>
          <w:szCs w:val="22"/>
        </w:rPr>
        <w:t>, J</w:t>
      </w:r>
      <w:r>
        <w:rPr>
          <w:rFonts w:asciiTheme="minorHAnsi" w:hAnsiTheme="minorHAnsi"/>
          <w:sz w:val="22"/>
          <w:szCs w:val="22"/>
        </w:rPr>
        <w:t>.</w:t>
      </w:r>
      <w:r w:rsidRPr="00B25FCC">
        <w:rPr>
          <w:rFonts w:asciiTheme="minorHAnsi" w:hAnsiTheme="minorHAnsi"/>
          <w:sz w:val="22"/>
          <w:szCs w:val="22"/>
        </w:rPr>
        <w:t>W</w:t>
      </w:r>
      <w:r>
        <w:rPr>
          <w:rFonts w:asciiTheme="minorHAnsi" w:hAnsiTheme="minorHAnsi"/>
          <w:sz w:val="22"/>
          <w:szCs w:val="22"/>
        </w:rPr>
        <w:t xml:space="preserve">. </w:t>
      </w:r>
      <w:r w:rsidRPr="00B25FCC">
        <w:rPr>
          <w:rFonts w:asciiTheme="minorHAnsi" w:hAnsiTheme="minorHAnsi"/>
          <w:sz w:val="22"/>
          <w:szCs w:val="22"/>
        </w:rPr>
        <w:t>Dirksen, H</w:t>
      </w:r>
      <w:r>
        <w:rPr>
          <w:rFonts w:asciiTheme="minorHAnsi" w:hAnsiTheme="minorHAnsi"/>
          <w:sz w:val="22"/>
          <w:szCs w:val="22"/>
        </w:rPr>
        <w:t>.O.</w:t>
      </w:r>
      <w:r w:rsidRPr="00B25FCC">
        <w:rPr>
          <w:rFonts w:asciiTheme="minorHAnsi" w:hAnsiTheme="minorHAnsi"/>
          <w:sz w:val="22"/>
          <w:szCs w:val="22"/>
        </w:rPr>
        <w:t xml:space="preserve"> </w:t>
      </w:r>
      <w:proofErr w:type="spellStart"/>
      <w:r w:rsidRPr="00B25FCC">
        <w:rPr>
          <w:rFonts w:asciiTheme="minorHAnsi" w:hAnsiTheme="minorHAnsi"/>
          <w:sz w:val="22"/>
          <w:szCs w:val="22"/>
        </w:rPr>
        <w:t>Ørka</w:t>
      </w:r>
      <w:proofErr w:type="spellEnd"/>
      <w:r w:rsidRPr="00B25FCC">
        <w:rPr>
          <w:rFonts w:asciiTheme="minorHAnsi" w:hAnsiTheme="minorHAnsi"/>
          <w:sz w:val="22"/>
          <w:szCs w:val="22"/>
        </w:rPr>
        <w:t>, R</w:t>
      </w:r>
      <w:r>
        <w:rPr>
          <w:rFonts w:asciiTheme="minorHAnsi" w:hAnsiTheme="minorHAnsi"/>
          <w:sz w:val="22"/>
          <w:szCs w:val="22"/>
        </w:rPr>
        <w:t>.</w:t>
      </w:r>
      <w:r w:rsidRPr="00B25FCC">
        <w:rPr>
          <w:rFonts w:asciiTheme="minorHAnsi" w:hAnsiTheme="minorHAnsi"/>
          <w:sz w:val="22"/>
          <w:szCs w:val="22"/>
        </w:rPr>
        <w:t xml:space="preserve"> Halvorsen, E</w:t>
      </w:r>
      <w:r>
        <w:rPr>
          <w:rFonts w:asciiTheme="minorHAnsi" w:hAnsiTheme="minorHAnsi"/>
          <w:sz w:val="22"/>
          <w:szCs w:val="22"/>
        </w:rPr>
        <w:t>.</w:t>
      </w:r>
      <w:r w:rsidRPr="00B25FCC">
        <w:rPr>
          <w:rFonts w:asciiTheme="minorHAnsi" w:hAnsiTheme="minorHAnsi"/>
          <w:sz w:val="22"/>
          <w:szCs w:val="22"/>
        </w:rPr>
        <w:t xml:space="preserve"> </w:t>
      </w:r>
      <w:proofErr w:type="spellStart"/>
      <w:r w:rsidRPr="00B25FCC">
        <w:rPr>
          <w:rFonts w:asciiTheme="minorHAnsi" w:hAnsiTheme="minorHAnsi"/>
          <w:sz w:val="22"/>
          <w:szCs w:val="22"/>
        </w:rPr>
        <w:t>Næsset</w:t>
      </w:r>
      <w:proofErr w:type="spellEnd"/>
      <w:r w:rsidRPr="00B25FCC">
        <w:rPr>
          <w:rFonts w:asciiTheme="minorHAnsi" w:hAnsiTheme="minorHAnsi"/>
          <w:sz w:val="22"/>
          <w:szCs w:val="22"/>
        </w:rPr>
        <w:t>, T</w:t>
      </w:r>
      <w:r>
        <w:rPr>
          <w:rFonts w:asciiTheme="minorHAnsi" w:hAnsiTheme="minorHAnsi"/>
          <w:sz w:val="22"/>
          <w:szCs w:val="22"/>
        </w:rPr>
        <w:t>.</w:t>
      </w:r>
      <w:r w:rsidRPr="00B25FCC">
        <w:rPr>
          <w:rFonts w:asciiTheme="minorHAnsi" w:hAnsiTheme="minorHAnsi"/>
          <w:sz w:val="22"/>
          <w:szCs w:val="22"/>
        </w:rPr>
        <w:t xml:space="preserve"> </w:t>
      </w:r>
      <w:proofErr w:type="spellStart"/>
      <w:r w:rsidRPr="00B25FCC">
        <w:rPr>
          <w:rFonts w:asciiTheme="minorHAnsi" w:hAnsiTheme="minorHAnsi"/>
          <w:sz w:val="22"/>
          <w:szCs w:val="22"/>
        </w:rPr>
        <w:t>Gobakken</w:t>
      </w:r>
      <w:proofErr w:type="spellEnd"/>
      <w:r w:rsidRPr="00B25FCC">
        <w:rPr>
          <w:rFonts w:asciiTheme="minorHAnsi" w:hAnsiTheme="minorHAnsi"/>
          <w:sz w:val="22"/>
          <w:szCs w:val="22"/>
        </w:rPr>
        <w:t>, and M</w:t>
      </w:r>
      <w:r>
        <w:rPr>
          <w:rFonts w:asciiTheme="minorHAnsi" w:hAnsiTheme="minorHAnsi"/>
          <w:sz w:val="22"/>
          <w:szCs w:val="22"/>
        </w:rPr>
        <w:t>.</w:t>
      </w:r>
      <w:r w:rsidRPr="00B25FCC">
        <w:rPr>
          <w:rFonts w:asciiTheme="minorHAnsi" w:hAnsiTheme="minorHAnsi"/>
          <w:sz w:val="22"/>
          <w:szCs w:val="22"/>
        </w:rPr>
        <w:t xml:space="preserve"> Ohlson.</w:t>
      </w:r>
      <w:r w:rsidR="000F14A3">
        <w:rPr>
          <w:rFonts w:asciiTheme="minorHAnsi" w:hAnsiTheme="minorHAnsi"/>
          <w:sz w:val="22"/>
          <w:szCs w:val="22"/>
        </w:rPr>
        <w:t xml:space="preserve"> 2014. </w:t>
      </w:r>
      <w:r w:rsidRPr="00B25FCC">
        <w:rPr>
          <w:rFonts w:asciiTheme="minorHAnsi" w:hAnsiTheme="minorHAnsi"/>
          <w:sz w:val="22"/>
          <w:szCs w:val="22"/>
        </w:rPr>
        <w:t>Modelling bird richness and bird species presence in a boreal forest reserve using airborne laser-scanning and aerial images.</w:t>
      </w:r>
      <w:r w:rsidR="000F14A3">
        <w:rPr>
          <w:rFonts w:asciiTheme="minorHAnsi" w:hAnsiTheme="minorHAnsi"/>
          <w:sz w:val="22"/>
          <w:szCs w:val="22"/>
        </w:rPr>
        <w:t xml:space="preserve"> </w:t>
      </w:r>
      <w:r w:rsidRPr="00B25FCC">
        <w:rPr>
          <w:rFonts w:asciiTheme="minorHAnsi" w:hAnsiTheme="minorHAnsi"/>
          <w:sz w:val="22"/>
          <w:szCs w:val="22"/>
        </w:rPr>
        <w:t>Bird Study 61:204-219.</w:t>
      </w:r>
    </w:p>
    <w:p w14:paraId="059E2E9D" w14:textId="77777777" w:rsidR="000F14A3" w:rsidRDefault="000F14A3" w:rsidP="007A7FF7">
      <w:pPr>
        <w:rPr>
          <w:rFonts w:asciiTheme="minorHAnsi" w:hAnsiTheme="minorHAnsi"/>
          <w:sz w:val="22"/>
          <w:szCs w:val="22"/>
        </w:rPr>
      </w:pPr>
    </w:p>
    <w:p w14:paraId="7D33BDAF" w14:textId="7D7A1AC4" w:rsidR="009954AB" w:rsidRPr="009954AB" w:rsidRDefault="009954AB" w:rsidP="009954AB">
      <w:pPr>
        <w:rPr>
          <w:rFonts w:asciiTheme="minorHAnsi" w:hAnsiTheme="minorHAnsi" w:cstheme="minorHAnsi"/>
          <w:sz w:val="22"/>
          <w:szCs w:val="22"/>
        </w:rPr>
      </w:pPr>
      <w:r w:rsidRPr="009954AB">
        <w:rPr>
          <w:rFonts w:asciiTheme="minorHAnsi" w:hAnsiTheme="minorHAnsi" w:cstheme="minorHAnsi"/>
          <w:sz w:val="22"/>
          <w:szCs w:val="22"/>
        </w:rPr>
        <w:t>Evans et al. 2000</w:t>
      </w:r>
      <w:r w:rsidR="00C31970">
        <w:rPr>
          <w:rFonts w:asciiTheme="minorHAnsi" w:hAnsiTheme="minorHAnsi" w:cstheme="minorHAnsi"/>
          <w:sz w:val="22"/>
          <w:szCs w:val="22"/>
        </w:rPr>
        <w:t xml:space="preserve">. </w:t>
      </w:r>
      <w:proofErr w:type="spellStart"/>
      <w:r w:rsidR="00C31970" w:rsidRPr="00C31970">
        <w:rPr>
          <w:rFonts w:asciiTheme="minorHAnsi" w:hAnsiTheme="minorHAnsi" w:cstheme="minorHAnsi"/>
          <w:sz w:val="22"/>
          <w:szCs w:val="22"/>
        </w:rPr>
        <w:t>Swainson’s</w:t>
      </w:r>
      <w:proofErr w:type="spellEnd"/>
      <w:r w:rsidR="00C31970" w:rsidRPr="00C31970">
        <w:rPr>
          <w:rFonts w:asciiTheme="minorHAnsi" w:hAnsiTheme="minorHAnsi" w:cstheme="minorHAnsi"/>
          <w:sz w:val="22"/>
          <w:szCs w:val="22"/>
        </w:rPr>
        <w:t xml:space="preserve"> Thrush (</w:t>
      </w:r>
      <w:proofErr w:type="spellStart"/>
      <w:r w:rsidR="00C31970" w:rsidRPr="000F14A3">
        <w:rPr>
          <w:rFonts w:asciiTheme="minorHAnsi" w:hAnsiTheme="minorHAnsi" w:cstheme="minorHAnsi"/>
          <w:i/>
          <w:iCs/>
          <w:sz w:val="22"/>
          <w:szCs w:val="22"/>
        </w:rPr>
        <w:t>Catharus</w:t>
      </w:r>
      <w:proofErr w:type="spellEnd"/>
      <w:r w:rsidR="00C31970" w:rsidRPr="000F14A3">
        <w:rPr>
          <w:rFonts w:asciiTheme="minorHAnsi" w:hAnsiTheme="minorHAnsi" w:cstheme="minorHAnsi"/>
          <w:i/>
          <w:iCs/>
          <w:sz w:val="22"/>
          <w:szCs w:val="22"/>
        </w:rPr>
        <w:t xml:space="preserve"> </w:t>
      </w:r>
      <w:proofErr w:type="spellStart"/>
      <w:r w:rsidR="00C31970" w:rsidRPr="000F14A3">
        <w:rPr>
          <w:rFonts w:asciiTheme="minorHAnsi" w:hAnsiTheme="minorHAnsi" w:cstheme="minorHAnsi"/>
          <w:i/>
          <w:iCs/>
          <w:sz w:val="22"/>
          <w:szCs w:val="22"/>
        </w:rPr>
        <w:t>ustulatus</w:t>
      </w:r>
      <w:proofErr w:type="spellEnd"/>
      <w:r w:rsidR="00C31970" w:rsidRPr="00C31970">
        <w:rPr>
          <w:rFonts w:asciiTheme="minorHAnsi" w:hAnsiTheme="minorHAnsi" w:cstheme="minorHAnsi"/>
          <w:sz w:val="22"/>
          <w:szCs w:val="22"/>
        </w:rPr>
        <w:t>). In A. Poole and F. Gill, eds. The Birds of North America, No. 540. The Birds of North America, Inc., Philadelphia, PA.</w:t>
      </w:r>
    </w:p>
    <w:p w14:paraId="4FE028D4" w14:textId="77777777" w:rsidR="009954AB" w:rsidRDefault="009954AB" w:rsidP="00C15CA3">
      <w:pPr>
        <w:rPr>
          <w:rFonts w:asciiTheme="minorHAnsi" w:hAnsiTheme="minorHAnsi"/>
          <w:sz w:val="22"/>
          <w:szCs w:val="22"/>
        </w:rPr>
      </w:pPr>
    </w:p>
    <w:p w14:paraId="52B2A02A" w14:textId="74411CC2" w:rsidR="003A2C31" w:rsidRDefault="003A2C31" w:rsidP="003A2C31">
      <w:pPr>
        <w:rPr>
          <w:rFonts w:asciiTheme="minorHAnsi" w:hAnsiTheme="minorHAnsi" w:cstheme="minorHAnsi"/>
          <w:sz w:val="22"/>
          <w:szCs w:val="22"/>
        </w:rPr>
      </w:pPr>
      <w:r w:rsidRPr="003A2C31">
        <w:rPr>
          <w:rFonts w:asciiTheme="minorHAnsi" w:hAnsiTheme="minorHAnsi" w:cstheme="minorHAnsi"/>
          <w:sz w:val="22"/>
          <w:szCs w:val="22"/>
        </w:rPr>
        <w:t xml:space="preserve">Farnsworth, G.L., </w:t>
      </w:r>
      <w:r w:rsidR="002612EA">
        <w:rPr>
          <w:rFonts w:asciiTheme="minorHAnsi" w:hAnsiTheme="minorHAnsi" w:cstheme="minorHAnsi"/>
          <w:sz w:val="22"/>
          <w:szCs w:val="22"/>
        </w:rPr>
        <w:t xml:space="preserve">K.H. </w:t>
      </w:r>
      <w:r w:rsidRPr="003A2C31">
        <w:rPr>
          <w:rFonts w:asciiTheme="minorHAnsi" w:hAnsiTheme="minorHAnsi" w:cstheme="minorHAnsi"/>
          <w:sz w:val="22"/>
          <w:szCs w:val="22"/>
        </w:rPr>
        <w:t xml:space="preserve">Pollock, </w:t>
      </w:r>
      <w:r w:rsidR="002612EA">
        <w:rPr>
          <w:rFonts w:asciiTheme="minorHAnsi" w:hAnsiTheme="minorHAnsi" w:cstheme="minorHAnsi"/>
          <w:sz w:val="22"/>
          <w:szCs w:val="22"/>
        </w:rPr>
        <w:t>J.D.</w:t>
      </w:r>
      <w:r w:rsidRPr="003A2C31">
        <w:rPr>
          <w:rFonts w:asciiTheme="minorHAnsi" w:hAnsiTheme="minorHAnsi" w:cstheme="minorHAnsi"/>
          <w:sz w:val="22"/>
          <w:szCs w:val="22"/>
        </w:rPr>
        <w:t xml:space="preserve"> Nichols, </w:t>
      </w:r>
      <w:r w:rsidR="002612EA">
        <w:rPr>
          <w:rFonts w:asciiTheme="minorHAnsi" w:hAnsiTheme="minorHAnsi" w:cstheme="minorHAnsi"/>
          <w:sz w:val="22"/>
          <w:szCs w:val="22"/>
        </w:rPr>
        <w:t>T.R.</w:t>
      </w:r>
      <w:r w:rsidRPr="003A2C31">
        <w:rPr>
          <w:rFonts w:asciiTheme="minorHAnsi" w:hAnsiTheme="minorHAnsi" w:cstheme="minorHAnsi"/>
          <w:sz w:val="22"/>
          <w:szCs w:val="22"/>
        </w:rPr>
        <w:t xml:space="preserve"> Simons, </w:t>
      </w:r>
      <w:r w:rsidR="002612EA">
        <w:rPr>
          <w:rFonts w:asciiTheme="minorHAnsi" w:hAnsiTheme="minorHAnsi" w:cstheme="minorHAnsi"/>
          <w:sz w:val="22"/>
          <w:szCs w:val="22"/>
        </w:rPr>
        <w:t>J.E.</w:t>
      </w:r>
      <w:r w:rsidRPr="003A2C31">
        <w:rPr>
          <w:rFonts w:asciiTheme="minorHAnsi" w:hAnsiTheme="minorHAnsi" w:cstheme="minorHAnsi"/>
          <w:sz w:val="22"/>
          <w:szCs w:val="22"/>
        </w:rPr>
        <w:t xml:space="preserve"> Hines, </w:t>
      </w:r>
      <w:r w:rsidR="002612EA">
        <w:rPr>
          <w:rFonts w:asciiTheme="minorHAnsi" w:hAnsiTheme="minorHAnsi" w:cstheme="minorHAnsi"/>
          <w:sz w:val="22"/>
          <w:szCs w:val="22"/>
        </w:rPr>
        <w:t>and J.R.</w:t>
      </w:r>
      <w:r w:rsidRPr="003A2C31">
        <w:rPr>
          <w:rFonts w:asciiTheme="minorHAnsi" w:hAnsiTheme="minorHAnsi" w:cstheme="minorHAnsi"/>
          <w:sz w:val="22"/>
          <w:szCs w:val="22"/>
        </w:rPr>
        <w:t xml:space="preserve"> Sauer. 2002. A removal model for estimating detection probabilities from point-count surveys. The Auk 119</w:t>
      </w:r>
      <w:r w:rsidR="00324198">
        <w:rPr>
          <w:rFonts w:asciiTheme="minorHAnsi" w:hAnsiTheme="minorHAnsi" w:cstheme="minorHAnsi"/>
          <w:sz w:val="22"/>
          <w:szCs w:val="22"/>
        </w:rPr>
        <w:t>:</w:t>
      </w:r>
      <w:r w:rsidR="00324198" w:rsidRPr="003A2C31">
        <w:rPr>
          <w:rFonts w:asciiTheme="minorHAnsi" w:hAnsiTheme="minorHAnsi" w:cstheme="minorHAnsi"/>
          <w:sz w:val="22"/>
          <w:szCs w:val="22"/>
        </w:rPr>
        <w:t xml:space="preserve"> </w:t>
      </w:r>
      <w:r w:rsidRPr="003A2C31">
        <w:rPr>
          <w:rFonts w:asciiTheme="minorHAnsi" w:hAnsiTheme="minorHAnsi" w:cstheme="minorHAnsi"/>
          <w:sz w:val="22"/>
          <w:szCs w:val="22"/>
        </w:rPr>
        <w:t>414-425.</w:t>
      </w:r>
    </w:p>
    <w:p w14:paraId="29B74D7E" w14:textId="77777777" w:rsidR="003A2C31" w:rsidRDefault="003A2C31" w:rsidP="003A2C31">
      <w:pPr>
        <w:rPr>
          <w:rFonts w:asciiTheme="minorHAnsi" w:hAnsiTheme="minorHAnsi" w:cstheme="minorHAnsi"/>
          <w:sz w:val="22"/>
          <w:szCs w:val="22"/>
        </w:rPr>
      </w:pPr>
    </w:p>
    <w:p w14:paraId="5F7E532E" w14:textId="110D7D17" w:rsidR="00073722" w:rsidRDefault="00AF4CDC" w:rsidP="00073722">
      <w:pPr>
        <w:rPr>
          <w:rFonts w:asciiTheme="minorHAnsi" w:hAnsiTheme="minorHAnsi" w:cstheme="minorHAnsi"/>
          <w:color w:val="222222"/>
          <w:sz w:val="22"/>
          <w:szCs w:val="22"/>
          <w:shd w:val="clear" w:color="auto" w:fill="FFFFFF"/>
        </w:rPr>
      </w:pPr>
      <w:r w:rsidRPr="00AF4CDC">
        <w:rPr>
          <w:rFonts w:asciiTheme="minorHAnsi" w:hAnsiTheme="minorHAnsi" w:cstheme="minorHAnsi"/>
          <w:color w:val="222222"/>
          <w:sz w:val="22"/>
          <w:szCs w:val="22"/>
          <w:shd w:val="clear" w:color="auto" w:fill="FFFFFF"/>
        </w:rPr>
        <w:t xml:space="preserve">Fiske, I., </w:t>
      </w:r>
      <w:r>
        <w:rPr>
          <w:rFonts w:asciiTheme="minorHAnsi" w:hAnsiTheme="minorHAnsi" w:cstheme="minorHAnsi"/>
          <w:color w:val="222222"/>
          <w:sz w:val="22"/>
          <w:szCs w:val="22"/>
          <w:shd w:val="clear" w:color="auto" w:fill="FFFFFF"/>
        </w:rPr>
        <w:t>and R.</w:t>
      </w:r>
      <w:r w:rsidRPr="00AF4CDC">
        <w:rPr>
          <w:rFonts w:asciiTheme="minorHAnsi" w:hAnsiTheme="minorHAnsi" w:cstheme="minorHAnsi"/>
          <w:color w:val="222222"/>
          <w:sz w:val="22"/>
          <w:szCs w:val="22"/>
          <w:shd w:val="clear" w:color="auto" w:fill="FFFFFF"/>
        </w:rPr>
        <w:t xml:space="preserve"> Chandler. 2011. Unmarked: </w:t>
      </w:r>
      <w:proofErr w:type="gramStart"/>
      <w:r w:rsidRPr="00AF4CDC">
        <w:rPr>
          <w:rFonts w:asciiTheme="minorHAnsi" w:hAnsiTheme="minorHAnsi" w:cstheme="minorHAnsi"/>
          <w:color w:val="222222"/>
          <w:sz w:val="22"/>
          <w:szCs w:val="22"/>
          <w:shd w:val="clear" w:color="auto" w:fill="FFFFFF"/>
        </w:rPr>
        <w:t>an</w:t>
      </w:r>
      <w:proofErr w:type="gramEnd"/>
      <w:r w:rsidRPr="00AF4CDC">
        <w:rPr>
          <w:rFonts w:asciiTheme="minorHAnsi" w:hAnsiTheme="minorHAnsi" w:cstheme="minorHAnsi"/>
          <w:color w:val="222222"/>
          <w:sz w:val="22"/>
          <w:szCs w:val="22"/>
          <w:shd w:val="clear" w:color="auto" w:fill="FFFFFF"/>
        </w:rPr>
        <w:t xml:space="preserve"> R package for fitting hierarchical models of wildlife occurrence and abundance. Journal of </w:t>
      </w:r>
      <w:r>
        <w:rPr>
          <w:rFonts w:asciiTheme="minorHAnsi" w:hAnsiTheme="minorHAnsi" w:cstheme="minorHAnsi"/>
          <w:color w:val="222222"/>
          <w:sz w:val="22"/>
          <w:szCs w:val="22"/>
          <w:shd w:val="clear" w:color="auto" w:fill="FFFFFF"/>
        </w:rPr>
        <w:t>S</w:t>
      </w:r>
      <w:r w:rsidRPr="00AF4CDC">
        <w:rPr>
          <w:rFonts w:asciiTheme="minorHAnsi" w:hAnsiTheme="minorHAnsi" w:cstheme="minorHAnsi"/>
          <w:color w:val="222222"/>
          <w:sz w:val="22"/>
          <w:szCs w:val="22"/>
          <w:shd w:val="clear" w:color="auto" w:fill="FFFFFF"/>
        </w:rPr>
        <w:t xml:space="preserve">tatistical </w:t>
      </w:r>
      <w:r>
        <w:rPr>
          <w:rFonts w:asciiTheme="minorHAnsi" w:hAnsiTheme="minorHAnsi" w:cstheme="minorHAnsi"/>
          <w:color w:val="222222"/>
          <w:sz w:val="22"/>
          <w:szCs w:val="22"/>
          <w:shd w:val="clear" w:color="auto" w:fill="FFFFFF"/>
        </w:rPr>
        <w:t>S</w:t>
      </w:r>
      <w:r w:rsidRPr="00AF4CDC">
        <w:rPr>
          <w:rFonts w:asciiTheme="minorHAnsi" w:hAnsiTheme="minorHAnsi" w:cstheme="minorHAnsi"/>
          <w:color w:val="222222"/>
          <w:sz w:val="22"/>
          <w:szCs w:val="22"/>
          <w:shd w:val="clear" w:color="auto" w:fill="FFFFFF"/>
        </w:rPr>
        <w:t>oftware 43</w:t>
      </w:r>
      <w:r w:rsidR="00324198">
        <w:rPr>
          <w:rFonts w:asciiTheme="minorHAnsi" w:hAnsiTheme="minorHAnsi" w:cstheme="minorHAnsi"/>
          <w:color w:val="222222"/>
          <w:sz w:val="22"/>
          <w:szCs w:val="22"/>
          <w:shd w:val="clear" w:color="auto" w:fill="FFFFFF"/>
        </w:rPr>
        <w:t>:</w:t>
      </w:r>
      <w:r w:rsidRPr="00AF4CDC">
        <w:rPr>
          <w:rFonts w:asciiTheme="minorHAnsi" w:hAnsiTheme="minorHAnsi" w:cstheme="minorHAnsi"/>
          <w:color w:val="222222"/>
          <w:sz w:val="22"/>
          <w:szCs w:val="22"/>
          <w:shd w:val="clear" w:color="auto" w:fill="FFFFFF"/>
        </w:rPr>
        <w:t xml:space="preserve"> 1-23.</w:t>
      </w:r>
    </w:p>
    <w:p w14:paraId="54D71137" w14:textId="77777777" w:rsidR="00AF4CDC" w:rsidRDefault="00AF4CDC" w:rsidP="00073722">
      <w:pPr>
        <w:rPr>
          <w:rFonts w:asciiTheme="minorHAnsi" w:hAnsiTheme="minorHAnsi" w:cstheme="minorHAnsi"/>
          <w:color w:val="222222"/>
          <w:sz w:val="22"/>
          <w:szCs w:val="22"/>
          <w:shd w:val="clear" w:color="auto" w:fill="FFFFFF"/>
        </w:rPr>
      </w:pPr>
    </w:p>
    <w:p w14:paraId="380B6E12" w14:textId="53228128" w:rsidR="00C15CA3" w:rsidRPr="00C15CA3" w:rsidRDefault="00C15CA3" w:rsidP="00C15CA3">
      <w:pPr>
        <w:rPr>
          <w:rFonts w:asciiTheme="minorHAnsi" w:hAnsiTheme="minorHAnsi"/>
          <w:sz w:val="22"/>
          <w:szCs w:val="22"/>
        </w:rPr>
      </w:pPr>
      <w:proofErr w:type="spellStart"/>
      <w:r w:rsidRPr="00C15CA3">
        <w:rPr>
          <w:rFonts w:asciiTheme="minorHAnsi" w:hAnsiTheme="minorHAnsi"/>
          <w:sz w:val="22"/>
          <w:szCs w:val="22"/>
        </w:rPr>
        <w:t>Garabedian</w:t>
      </w:r>
      <w:proofErr w:type="spellEnd"/>
      <w:r w:rsidR="00F91BD2">
        <w:rPr>
          <w:rFonts w:asciiTheme="minorHAnsi" w:hAnsiTheme="minorHAnsi"/>
          <w:sz w:val="22"/>
          <w:szCs w:val="22"/>
        </w:rPr>
        <w:t xml:space="preserve">, </w:t>
      </w:r>
      <w:r w:rsidR="00F91BD2" w:rsidRPr="00F91BD2">
        <w:rPr>
          <w:rFonts w:asciiTheme="minorHAnsi" w:hAnsiTheme="minorHAnsi"/>
          <w:sz w:val="22"/>
          <w:szCs w:val="22"/>
        </w:rPr>
        <w:t>J</w:t>
      </w:r>
      <w:r w:rsidR="00F91BD2">
        <w:rPr>
          <w:rFonts w:asciiTheme="minorHAnsi" w:hAnsiTheme="minorHAnsi"/>
          <w:sz w:val="22"/>
          <w:szCs w:val="22"/>
        </w:rPr>
        <w:t>.</w:t>
      </w:r>
      <w:r w:rsidR="00F91BD2" w:rsidRPr="00F91BD2">
        <w:rPr>
          <w:rFonts w:asciiTheme="minorHAnsi" w:hAnsiTheme="minorHAnsi"/>
          <w:sz w:val="22"/>
          <w:szCs w:val="22"/>
        </w:rPr>
        <w:t>E., R</w:t>
      </w:r>
      <w:r w:rsidR="00F91BD2">
        <w:rPr>
          <w:rFonts w:asciiTheme="minorHAnsi" w:hAnsiTheme="minorHAnsi"/>
          <w:sz w:val="22"/>
          <w:szCs w:val="22"/>
        </w:rPr>
        <w:t>.</w:t>
      </w:r>
      <w:r w:rsidR="00F91BD2" w:rsidRPr="00F91BD2">
        <w:rPr>
          <w:rFonts w:asciiTheme="minorHAnsi" w:hAnsiTheme="minorHAnsi"/>
          <w:sz w:val="22"/>
          <w:szCs w:val="22"/>
        </w:rPr>
        <w:t xml:space="preserve">J. </w:t>
      </w:r>
      <w:proofErr w:type="spellStart"/>
      <w:r w:rsidR="00F91BD2" w:rsidRPr="00F91BD2">
        <w:rPr>
          <w:rFonts w:asciiTheme="minorHAnsi" w:hAnsiTheme="minorHAnsi"/>
          <w:sz w:val="22"/>
          <w:szCs w:val="22"/>
        </w:rPr>
        <w:t>McGaughey</w:t>
      </w:r>
      <w:proofErr w:type="spellEnd"/>
      <w:r w:rsidR="00F91BD2" w:rsidRPr="00F91BD2">
        <w:rPr>
          <w:rFonts w:asciiTheme="minorHAnsi" w:hAnsiTheme="minorHAnsi"/>
          <w:sz w:val="22"/>
          <w:szCs w:val="22"/>
        </w:rPr>
        <w:t>, S</w:t>
      </w:r>
      <w:r w:rsidR="00F91BD2">
        <w:rPr>
          <w:rFonts w:asciiTheme="minorHAnsi" w:hAnsiTheme="minorHAnsi"/>
          <w:sz w:val="22"/>
          <w:szCs w:val="22"/>
        </w:rPr>
        <w:t>.</w:t>
      </w:r>
      <w:r w:rsidR="00F91BD2" w:rsidRPr="00F91BD2">
        <w:rPr>
          <w:rFonts w:asciiTheme="minorHAnsi" w:hAnsiTheme="minorHAnsi"/>
          <w:sz w:val="22"/>
          <w:szCs w:val="22"/>
        </w:rPr>
        <w:t xml:space="preserve">E. </w:t>
      </w:r>
      <w:proofErr w:type="spellStart"/>
      <w:r w:rsidR="00F91BD2" w:rsidRPr="00F91BD2">
        <w:rPr>
          <w:rFonts w:asciiTheme="minorHAnsi" w:hAnsiTheme="minorHAnsi"/>
          <w:sz w:val="22"/>
          <w:szCs w:val="22"/>
        </w:rPr>
        <w:t>Reutebuch</w:t>
      </w:r>
      <w:proofErr w:type="spellEnd"/>
      <w:r w:rsidR="00F91BD2" w:rsidRPr="00F91BD2">
        <w:rPr>
          <w:rFonts w:asciiTheme="minorHAnsi" w:hAnsiTheme="minorHAnsi"/>
          <w:sz w:val="22"/>
          <w:szCs w:val="22"/>
        </w:rPr>
        <w:t>, B</w:t>
      </w:r>
      <w:r w:rsidR="00F91BD2">
        <w:rPr>
          <w:rFonts w:asciiTheme="minorHAnsi" w:hAnsiTheme="minorHAnsi"/>
          <w:sz w:val="22"/>
          <w:szCs w:val="22"/>
        </w:rPr>
        <w:t>.</w:t>
      </w:r>
      <w:r w:rsidR="00F91BD2" w:rsidRPr="00F91BD2">
        <w:rPr>
          <w:rFonts w:asciiTheme="minorHAnsi" w:hAnsiTheme="minorHAnsi"/>
          <w:sz w:val="22"/>
          <w:szCs w:val="22"/>
        </w:rPr>
        <w:t xml:space="preserve">R. </w:t>
      </w:r>
      <w:proofErr w:type="spellStart"/>
      <w:r w:rsidR="00F91BD2" w:rsidRPr="00F91BD2">
        <w:rPr>
          <w:rFonts w:asciiTheme="minorHAnsi" w:hAnsiTheme="minorHAnsi"/>
          <w:sz w:val="22"/>
          <w:szCs w:val="22"/>
        </w:rPr>
        <w:t>Parresol</w:t>
      </w:r>
      <w:proofErr w:type="spellEnd"/>
      <w:r w:rsidR="00F91BD2" w:rsidRPr="00F91BD2">
        <w:rPr>
          <w:rFonts w:asciiTheme="minorHAnsi" w:hAnsiTheme="minorHAnsi"/>
          <w:sz w:val="22"/>
          <w:szCs w:val="22"/>
        </w:rPr>
        <w:t>, J</w:t>
      </w:r>
      <w:r w:rsidR="00F91BD2">
        <w:rPr>
          <w:rFonts w:asciiTheme="minorHAnsi" w:hAnsiTheme="minorHAnsi"/>
          <w:sz w:val="22"/>
          <w:szCs w:val="22"/>
        </w:rPr>
        <w:t>.</w:t>
      </w:r>
      <w:r w:rsidR="00F91BD2" w:rsidRPr="00F91BD2">
        <w:rPr>
          <w:rFonts w:asciiTheme="minorHAnsi" w:hAnsiTheme="minorHAnsi"/>
          <w:sz w:val="22"/>
          <w:szCs w:val="22"/>
        </w:rPr>
        <w:t xml:space="preserve">C. </w:t>
      </w:r>
      <w:proofErr w:type="spellStart"/>
      <w:r w:rsidR="00F91BD2" w:rsidRPr="00F91BD2">
        <w:rPr>
          <w:rFonts w:asciiTheme="minorHAnsi" w:hAnsiTheme="minorHAnsi"/>
          <w:sz w:val="22"/>
          <w:szCs w:val="22"/>
        </w:rPr>
        <w:t>Kilgo</w:t>
      </w:r>
      <w:proofErr w:type="spellEnd"/>
      <w:r w:rsidR="00F91BD2" w:rsidRPr="00F91BD2">
        <w:rPr>
          <w:rFonts w:asciiTheme="minorHAnsi" w:hAnsiTheme="minorHAnsi"/>
          <w:sz w:val="22"/>
          <w:szCs w:val="22"/>
        </w:rPr>
        <w:t>, C</w:t>
      </w:r>
      <w:r w:rsidR="00F91BD2">
        <w:rPr>
          <w:rFonts w:asciiTheme="minorHAnsi" w:hAnsiTheme="minorHAnsi"/>
          <w:sz w:val="22"/>
          <w:szCs w:val="22"/>
        </w:rPr>
        <w:t>.</w:t>
      </w:r>
      <w:r w:rsidR="00F91BD2" w:rsidRPr="00F91BD2">
        <w:rPr>
          <w:rFonts w:asciiTheme="minorHAnsi" w:hAnsiTheme="minorHAnsi"/>
          <w:sz w:val="22"/>
          <w:szCs w:val="22"/>
        </w:rPr>
        <w:t>E. Moorman, and M.N</w:t>
      </w:r>
      <w:r w:rsidR="00F91BD2">
        <w:rPr>
          <w:rFonts w:asciiTheme="minorHAnsi" w:hAnsiTheme="minorHAnsi"/>
          <w:sz w:val="22"/>
          <w:szCs w:val="22"/>
        </w:rPr>
        <w:t>.</w:t>
      </w:r>
      <w:r w:rsidR="00F91BD2" w:rsidRPr="00F91BD2">
        <w:rPr>
          <w:rFonts w:asciiTheme="minorHAnsi" w:hAnsiTheme="minorHAnsi"/>
          <w:sz w:val="22"/>
          <w:szCs w:val="22"/>
        </w:rPr>
        <w:t xml:space="preserve"> Peterson</w:t>
      </w:r>
      <w:r w:rsidRPr="00C15CA3">
        <w:rPr>
          <w:rFonts w:asciiTheme="minorHAnsi" w:hAnsiTheme="minorHAnsi"/>
          <w:sz w:val="22"/>
          <w:szCs w:val="22"/>
        </w:rPr>
        <w:t>. 2014</w:t>
      </w:r>
      <w:r>
        <w:rPr>
          <w:rFonts w:asciiTheme="minorHAnsi" w:hAnsiTheme="minorHAnsi"/>
          <w:sz w:val="22"/>
          <w:szCs w:val="22"/>
        </w:rPr>
        <w:t xml:space="preserve">. </w:t>
      </w:r>
      <w:r w:rsidRPr="00C15CA3">
        <w:rPr>
          <w:rFonts w:asciiTheme="minorHAnsi" w:hAnsiTheme="minorHAnsi"/>
          <w:sz w:val="22"/>
          <w:szCs w:val="22"/>
        </w:rPr>
        <w:t>Quantitative analysis of woodpecker habitat using high-resolution airborne LiDAR estimates of forest structure and composition</w:t>
      </w:r>
      <w:r>
        <w:rPr>
          <w:rFonts w:asciiTheme="minorHAnsi" w:hAnsiTheme="minorHAnsi"/>
          <w:sz w:val="22"/>
          <w:szCs w:val="22"/>
        </w:rPr>
        <w:t xml:space="preserve">. </w:t>
      </w:r>
      <w:r w:rsidRPr="00C15CA3">
        <w:rPr>
          <w:rFonts w:asciiTheme="minorHAnsi" w:hAnsiTheme="minorHAnsi"/>
          <w:sz w:val="22"/>
          <w:szCs w:val="22"/>
        </w:rPr>
        <w:t>Remote Sensing of Environment</w:t>
      </w:r>
    </w:p>
    <w:p w14:paraId="62BFA752" w14:textId="5ECC3C0D" w:rsidR="00C15CA3" w:rsidRDefault="00C15CA3" w:rsidP="00C15CA3">
      <w:pPr>
        <w:rPr>
          <w:rFonts w:asciiTheme="minorHAnsi" w:hAnsiTheme="minorHAnsi"/>
          <w:sz w:val="22"/>
          <w:szCs w:val="22"/>
        </w:rPr>
      </w:pPr>
      <w:r w:rsidRPr="00C15CA3">
        <w:rPr>
          <w:rFonts w:asciiTheme="minorHAnsi" w:hAnsiTheme="minorHAnsi"/>
          <w:sz w:val="22"/>
          <w:szCs w:val="22"/>
        </w:rPr>
        <w:t>145</w:t>
      </w:r>
      <w:r>
        <w:rPr>
          <w:rFonts w:asciiTheme="minorHAnsi" w:hAnsiTheme="minorHAnsi"/>
          <w:sz w:val="22"/>
          <w:szCs w:val="22"/>
        </w:rPr>
        <w:t>:</w:t>
      </w:r>
      <w:r w:rsidRPr="00C15CA3">
        <w:rPr>
          <w:rFonts w:asciiTheme="minorHAnsi" w:hAnsiTheme="minorHAnsi"/>
          <w:sz w:val="22"/>
          <w:szCs w:val="22"/>
        </w:rPr>
        <w:t xml:space="preserve"> 68-80</w:t>
      </w:r>
      <w:r>
        <w:rPr>
          <w:rFonts w:asciiTheme="minorHAnsi" w:hAnsiTheme="minorHAnsi"/>
          <w:sz w:val="22"/>
          <w:szCs w:val="22"/>
        </w:rPr>
        <w:t>.</w:t>
      </w:r>
    </w:p>
    <w:p w14:paraId="531D5008" w14:textId="77777777" w:rsidR="00C15CA3" w:rsidRDefault="00C15CA3" w:rsidP="007A7FF7">
      <w:pPr>
        <w:rPr>
          <w:rFonts w:asciiTheme="minorHAnsi" w:hAnsiTheme="minorHAnsi"/>
          <w:sz w:val="22"/>
          <w:szCs w:val="22"/>
        </w:rPr>
      </w:pPr>
    </w:p>
    <w:p w14:paraId="5E126E8B" w14:textId="6A39FBB3" w:rsidR="00E00B3A" w:rsidRDefault="00E00B3A" w:rsidP="00E00B3A">
      <w:pPr>
        <w:rPr>
          <w:rFonts w:asciiTheme="minorHAnsi" w:hAnsiTheme="minorHAnsi"/>
          <w:sz w:val="22"/>
          <w:szCs w:val="22"/>
        </w:rPr>
      </w:pPr>
      <w:r w:rsidRPr="00E00B3A">
        <w:rPr>
          <w:rFonts w:asciiTheme="minorHAnsi" w:hAnsiTheme="minorHAnsi"/>
          <w:sz w:val="22"/>
          <w:szCs w:val="22"/>
        </w:rPr>
        <w:t>Goetz</w:t>
      </w:r>
      <w:r w:rsidR="00F70734">
        <w:rPr>
          <w:rFonts w:asciiTheme="minorHAnsi" w:hAnsiTheme="minorHAnsi"/>
          <w:sz w:val="22"/>
          <w:szCs w:val="22"/>
        </w:rPr>
        <w:t xml:space="preserve">, S.J., </w:t>
      </w:r>
      <w:r w:rsidR="00F70734">
        <w:rPr>
          <w:rFonts w:ascii="Arial" w:hAnsi="Arial" w:cs="Arial"/>
          <w:color w:val="222222"/>
          <w:sz w:val="20"/>
          <w:szCs w:val="20"/>
          <w:shd w:val="clear" w:color="auto" w:fill="FFFFFF"/>
        </w:rPr>
        <w:t xml:space="preserve">D. Steinberg, M.G. Betts, R.T. Holmes, P.J. Doran, R. </w:t>
      </w:r>
      <w:proofErr w:type="spellStart"/>
      <w:r w:rsidR="00F70734">
        <w:rPr>
          <w:rFonts w:ascii="Arial" w:hAnsi="Arial" w:cs="Arial"/>
          <w:color w:val="222222"/>
          <w:sz w:val="20"/>
          <w:szCs w:val="20"/>
          <w:shd w:val="clear" w:color="auto" w:fill="FFFFFF"/>
        </w:rPr>
        <w:t>Dubayah</w:t>
      </w:r>
      <w:proofErr w:type="spellEnd"/>
      <w:r w:rsidR="00F70734">
        <w:rPr>
          <w:rFonts w:ascii="Arial" w:hAnsi="Arial" w:cs="Arial"/>
          <w:color w:val="222222"/>
          <w:sz w:val="20"/>
          <w:szCs w:val="20"/>
          <w:shd w:val="clear" w:color="auto" w:fill="FFFFFF"/>
        </w:rPr>
        <w:t xml:space="preserve">, and M. </w:t>
      </w:r>
      <w:proofErr w:type="spellStart"/>
      <w:r w:rsidR="00F70734">
        <w:rPr>
          <w:rFonts w:ascii="Arial" w:hAnsi="Arial" w:cs="Arial"/>
          <w:color w:val="222222"/>
          <w:sz w:val="20"/>
          <w:szCs w:val="20"/>
          <w:shd w:val="clear" w:color="auto" w:fill="FFFFFF"/>
        </w:rPr>
        <w:t>Hofton</w:t>
      </w:r>
      <w:proofErr w:type="spellEnd"/>
      <w:r w:rsidRPr="00E00B3A">
        <w:rPr>
          <w:rFonts w:asciiTheme="minorHAnsi" w:hAnsiTheme="minorHAnsi"/>
          <w:sz w:val="22"/>
          <w:szCs w:val="22"/>
        </w:rPr>
        <w:t>. 2010</w:t>
      </w:r>
      <w:r>
        <w:rPr>
          <w:rFonts w:asciiTheme="minorHAnsi" w:hAnsiTheme="minorHAnsi"/>
          <w:sz w:val="22"/>
          <w:szCs w:val="22"/>
        </w:rPr>
        <w:t xml:space="preserve">. </w:t>
      </w:r>
      <w:r w:rsidRPr="00E00B3A">
        <w:rPr>
          <w:rFonts w:asciiTheme="minorHAnsi" w:hAnsiTheme="minorHAnsi"/>
          <w:sz w:val="22"/>
          <w:szCs w:val="22"/>
        </w:rPr>
        <w:t>Lidar remote sensing variables predict breeding habitat</w:t>
      </w:r>
      <w:r>
        <w:rPr>
          <w:rFonts w:asciiTheme="minorHAnsi" w:hAnsiTheme="minorHAnsi"/>
          <w:sz w:val="22"/>
          <w:szCs w:val="22"/>
        </w:rPr>
        <w:t xml:space="preserve"> </w:t>
      </w:r>
      <w:r w:rsidRPr="00E00B3A">
        <w:rPr>
          <w:rFonts w:asciiTheme="minorHAnsi" w:hAnsiTheme="minorHAnsi"/>
          <w:sz w:val="22"/>
          <w:szCs w:val="22"/>
        </w:rPr>
        <w:t>of a Neotropical migrant bird</w:t>
      </w:r>
      <w:r>
        <w:rPr>
          <w:rFonts w:asciiTheme="minorHAnsi" w:hAnsiTheme="minorHAnsi"/>
          <w:sz w:val="22"/>
          <w:szCs w:val="22"/>
        </w:rPr>
        <w:t>.</w:t>
      </w:r>
      <w:r w:rsidRPr="00E00B3A">
        <w:t xml:space="preserve"> </w:t>
      </w:r>
      <w:r w:rsidRPr="00E00B3A">
        <w:rPr>
          <w:rFonts w:asciiTheme="minorHAnsi" w:hAnsiTheme="minorHAnsi"/>
          <w:sz w:val="22"/>
          <w:szCs w:val="22"/>
        </w:rPr>
        <w:t>Ecology 91</w:t>
      </w:r>
      <w:r w:rsidR="00324198">
        <w:rPr>
          <w:rFonts w:asciiTheme="minorHAnsi" w:hAnsiTheme="minorHAnsi"/>
          <w:sz w:val="22"/>
          <w:szCs w:val="22"/>
        </w:rPr>
        <w:t>:</w:t>
      </w:r>
      <w:r w:rsidRPr="00E00B3A">
        <w:rPr>
          <w:rFonts w:asciiTheme="minorHAnsi" w:hAnsiTheme="minorHAnsi"/>
          <w:sz w:val="22"/>
          <w:szCs w:val="22"/>
        </w:rPr>
        <w:t xml:space="preserve"> 1569–1576</w:t>
      </w:r>
      <w:r>
        <w:rPr>
          <w:rFonts w:asciiTheme="minorHAnsi" w:hAnsiTheme="minorHAnsi"/>
          <w:sz w:val="22"/>
          <w:szCs w:val="22"/>
        </w:rPr>
        <w:t>.</w:t>
      </w:r>
    </w:p>
    <w:p w14:paraId="01597797" w14:textId="77777777" w:rsidR="00E00B3A" w:rsidRDefault="00E00B3A" w:rsidP="007A7FF7">
      <w:pPr>
        <w:rPr>
          <w:rFonts w:asciiTheme="minorHAnsi" w:hAnsiTheme="minorHAnsi"/>
          <w:sz w:val="22"/>
          <w:szCs w:val="22"/>
        </w:rPr>
      </w:pPr>
    </w:p>
    <w:p w14:paraId="7581CD61" w14:textId="61763F13" w:rsidR="00C15CA3" w:rsidRDefault="00C15CA3" w:rsidP="007A7FF7">
      <w:pPr>
        <w:rPr>
          <w:rFonts w:asciiTheme="minorHAnsi" w:hAnsiTheme="minorHAnsi"/>
          <w:sz w:val="22"/>
          <w:szCs w:val="22"/>
        </w:rPr>
      </w:pPr>
      <w:r w:rsidRPr="00C15CA3">
        <w:rPr>
          <w:rFonts w:asciiTheme="minorHAnsi" w:hAnsiTheme="minorHAnsi"/>
          <w:sz w:val="22"/>
          <w:szCs w:val="22"/>
        </w:rPr>
        <w:t xml:space="preserve">Graf, R.F., </w:t>
      </w:r>
      <w:r w:rsidR="00485A55">
        <w:rPr>
          <w:rFonts w:asciiTheme="minorHAnsi" w:hAnsiTheme="minorHAnsi"/>
          <w:sz w:val="22"/>
          <w:szCs w:val="22"/>
        </w:rPr>
        <w:t xml:space="preserve">L. </w:t>
      </w:r>
      <w:proofErr w:type="spellStart"/>
      <w:r w:rsidRPr="00C15CA3">
        <w:rPr>
          <w:rFonts w:asciiTheme="minorHAnsi" w:hAnsiTheme="minorHAnsi"/>
          <w:sz w:val="22"/>
          <w:szCs w:val="22"/>
        </w:rPr>
        <w:t>Mathys</w:t>
      </w:r>
      <w:proofErr w:type="spellEnd"/>
      <w:r w:rsidRPr="00C15CA3">
        <w:rPr>
          <w:rFonts w:asciiTheme="minorHAnsi" w:hAnsiTheme="minorHAnsi"/>
          <w:sz w:val="22"/>
          <w:szCs w:val="22"/>
        </w:rPr>
        <w:t xml:space="preserve">, </w:t>
      </w:r>
      <w:r w:rsidR="00485A55">
        <w:rPr>
          <w:rFonts w:asciiTheme="minorHAnsi" w:hAnsiTheme="minorHAnsi"/>
          <w:sz w:val="22"/>
          <w:szCs w:val="22"/>
        </w:rPr>
        <w:t>and K.</w:t>
      </w:r>
      <w:r w:rsidRPr="00C15CA3">
        <w:rPr>
          <w:rFonts w:asciiTheme="minorHAnsi" w:hAnsiTheme="minorHAnsi"/>
          <w:sz w:val="22"/>
          <w:szCs w:val="22"/>
        </w:rPr>
        <w:t xml:space="preserve"> Bollmann. 2009. Habitat assessment for forest dwelling species using LiDAR remote sensing: Capercaillie in the Alps. Forest Ecol</w:t>
      </w:r>
      <w:r w:rsidR="00485A55">
        <w:rPr>
          <w:rFonts w:asciiTheme="minorHAnsi" w:hAnsiTheme="minorHAnsi"/>
          <w:sz w:val="22"/>
          <w:szCs w:val="22"/>
        </w:rPr>
        <w:t>ogy and</w:t>
      </w:r>
      <w:r w:rsidRPr="00C15CA3">
        <w:rPr>
          <w:rFonts w:asciiTheme="minorHAnsi" w:hAnsiTheme="minorHAnsi"/>
          <w:sz w:val="22"/>
          <w:szCs w:val="22"/>
        </w:rPr>
        <w:t xml:space="preserve"> Manag</w:t>
      </w:r>
      <w:r w:rsidR="00485A55">
        <w:rPr>
          <w:rFonts w:asciiTheme="minorHAnsi" w:hAnsiTheme="minorHAnsi"/>
          <w:sz w:val="22"/>
          <w:szCs w:val="22"/>
        </w:rPr>
        <w:t>ement</w:t>
      </w:r>
      <w:r w:rsidRPr="00C15CA3">
        <w:rPr>
          <w:rFonts w:asciiTheme="minorHAnsi" w:hAnsiTheme="minorHAnsi"/>
          <w:sz w:val="22"/>
          <w:szCs w:val="22"/>
        </w:rPr>
        <w:t xml:space="preserve"> 257:</w:t>
      </w:r>
      <w:r w:rsidR="007262DA">
        <w:rPr>
          <w:rFonts w:asciiTheme="minorHAnsi" w:hAnsiTheme="minorHAnsi"/>
          <w:sz w:val="22"/>
          <w:szCs w:val="22"/>
        </w:rPr>
        <w:t>160-167.</w:t>
      </w:r>
    </w:p>
    <w:p w14:paraId="6131A6EA" w14:textId="3D2C1C4B" w:rsidR="00C15CA3" w:rsidRDefault="00C15CA3" w:rsidP="007A7FF7">
      <w:pPr>
        <w:rPr>
          <w:rFonts w:asciiTheme="minorHAnsi" w:hAnsiTheme="minorHAnsi"/>
          <w:sz w:val="22"/>
          <w:szCs w:val="22"/>
        </w:rPr>
      </w:pPr>
    </w:p>
    <w:p w14:paraId="1BDA43E9" w14:textId="2CBDFECF" w:rsidR="009954AC" w:rsidRPr="000A13D2" w:rsidRDefault="009954AC" w:rsidP="00C15CA3">
      <w:pPr>
        <w:rPr>
          <w:rFonts w:asciiTheme="minorHAnsi" w:hAnsiTheme="minorHAnsi"/>
          <w:sz w:val="22"/>
          <w:szCs w:val="22"/>
          <w:lang w:val="fr-CA"/>
        </w:rPr>
      </w:pPr>
      <w:proofErr w:type="spellStart"/>
      <w:r w:rsidRPr="009954AC">
        <w:rPr>
          <w:rFonts w:asciiTheme="minorHAnsi" w:hAnsiTheme="minorHAnsi"/>
          <w:sz w:val="22"/>
          <w:szCs w:val="22"/>
        </w:rPr>
        <w:lastRenderedPageBreak/>
        <w:t>Hijmans</w:t>
      </w:r>
      <w:proofErr w:type="spellEnd"/>
      <w:r w:rsidRPr="009954AC">
        <w:rPr>
          <w:rFonts w:asciiTheme="minorHAnsi" w:hAnsiTheme="minorHAnsi"/>
          <w:sz w:val="22"/>
          <w:szCs w:val="22"/>
        </w:rPr>
        <w:t xml:space="preserve">, R. J., and J. van </w:t>
      </w:r>
      <w:proofErr w:type="spellStart"/>
      <w:r w:rsidRPr="009954AC">
        <w:rPr>
          <w:rFonts w:asciiTheme="minorHAnsi" w:hAnsiTheme="minorHAnsi"/>
          <w:sz w:val="22"/>
          <w:szCs w:val="22"/>
        </w:rPr>
        <w:t>Etten</w:t>
      </w:r>
      <w:proofErr w:type="spellEnd"/>
      <w:r w:rsidRPr="009954AC">
        <w:rPr>
          <w:rFonts w:asciiTheme="minorHAnsi" w:hAnsiTheme="minorHAnsi"/>
          <w:sz w:val="22"/>
          <w:szCs w:val="22"/>
        </w:rPr>
        <w:t xml:space="preserve">. 2012. raster: Geographic analysis and modeling with raster data. </w:t>
      </w:r>
      <w:r w:rsidRPr="000A13D2">
        <w:rPr>
          <w:rFonts w:asciiTheme="minorHAnsi" w:hAnsiTheme="minorHAnsi"/>
          <w:sz w:val="22"/>
          <w:szCs w:val="22"/>
          <w:lang w:val="fr-CA"/>
        </w:rPr>
        <w:t xml:space="preserve">R package version 2.0-12. http://CRAN.R-project.org/package=raster. </w:t>
      </w:r>
    </w:p>
    <w:p w14:paraId="0BE6B518" w14:textId="77777777" w:rsidR="009954AC" w:rsidRPr="000A13D2" w:rsidRDefault="009954AC" w:rsidP="00C15CA3">
      <w:pPr>
        <w:rPr>
          <w:rFonts w:asciiTheme="minorHAnsi" w:hAnsiTheme="minorHAnsi"/>
          <w:sz w:val="22"/>
          <w:szCs w:val="22"/>
          <w:lang w:val="fr-CA"/>
        </w:rPr>
      </w:pPr>
    </w:p>
    <w:p w14:paraId="1E4D9DBF" w14:textId="130FB3D1" w:rsidR="00E00B3A" w:rsidRDefault="00E00B3A" w:rsidP="00C15CA3">
      <w:pPr>
        <w:rPr>
          <w:rFonts w:asciiTheme="minorHAnsi" w:hAnsiTheme="minorHAnsi"/>
          <w:sz w:val="22"/>
          <w:szCs w:val="22"/>
        </w:rPr>
      </w:pPr>
      <w:r w:rsidRPr="00E00B3A">
        <w:rPr>
          <w:rFonts w:asciiTheme="minorHAnsi" w:hAnsiTheme="minorHAnsi"/>
          <w:sz w:val="22"/>
          <w:szCs w:val="22"/>
        </w:rPr>
        <w:t>Hill</w:t>
      </w:r>
      <w:r w:rsidR="00E84DBB">
        <w:rPr>
          <w:rFonts w:asciiTheme="minorHAnsi" w:hAnsiTheme="minorHAnsi"/>
          <w:sz w:val="22"/>
          <w:szCs w:val="22"/>
        </w:rPr>
        <w:t>, R.A.,</w:t>
      </w:r>
      <w:r w:rsidRPr="00E00B3A">
        <w:rPr>
          <w:rFonts w:asciiTheme="minorHAnsi" w:hAnsiTheme="minorHAnsi"/>
          <w:sz w:val="22"/>
          <w:szCs w:val="22"/>
        </w:rPr>
        <w:t xml:space="preserve"> and </w:t>
      </w:r>
      <w:r w:rsidR="00E84DBB">
        <w:rPr>
          <w:rFonts w:asciiTheme="minorHAnsi" w:hAnsiTheme="minorHAnsi"/>
          <w:sz w:val="22"/>
          <w:szCs w:val="22"/>
        </w:rPr>
        <w:t xml:space="preserve">A.G. </w:t>
      </w:r>
      <w:r w:rsidRPr="00E00B3A">
        <w:rPr>
          <w:rFonts w:asciiTheme="minorHAnsi" w:hAnsiTheme="minorHAnsi"/>
          <w:sz w:val="22"/>
          <w:szCs w:val="22"/>
        </w:rPr>
        <w:t>Thompson 2005</w:t>
      </w:r>
      <w:r>
        <w:rPr>
          <w:rFonts w:asciiTheme="minorHAnsi" w:hAnsiTheme="minorHAnsi"/>
          <w:sz w:val="22"/>
          <w:szCs w:val="22"/>
        </w:rPr>
        <w:t xml:space="preserve">. </w:t>
      </w:r>
      <w:r w:rsidRPr="00E00B3A">
        <w:rPr>
          <w:rFonts w:asciiTheme="minorHAnsi" w:hAnsiTheme="minorHAnsi"/>
          <w:sz w:val="22"/>
          <w:szCs w:val="22"/>
        </w:rPr>
        <w:t>Mapping woodland species composition and structure using airborne spectral and LiDAR data</w:t>
      </w:r>
      <w:r>
        <w:rPr>
          <w:rFonts w:asciiTheme="minorHAnsi" w:hAnsiTheme="minorHAnsi"/>
          <w:sz w:val="22"/>
          <w:szCs w:val="22"/>
        </w:rPr>
        <w:t xml:space="preserve">. </w:t>
      </w:r>
      <w:r w:rsidRPr="00E00B3A">
        <w:rPr>
          <w:rFonts w:asciiTheme="minorHAnsi" w:hAnsiTheme="minorHAnsi"/>
          <w:sz w:val="22"/>
          <w:szCs w:val="22"/>
        </w:rPr>
        <w:t>International Journal of Remote Sensing 26:3763-3779</w:t>
      </w:r>
      <w:r>
        <w:rPr>
          <w:rFonts w:asciiTheme="minorHAnsi" w:hAnsiTheme="minorHAnsi"/>
          <w:sz w:val="22"/>
          <w:szCs w:val="22"/>
        </w:rPr>
        <w:t>.</w:t>
      </w:r>
    </w:p>
    <w:p w14:paraId="5A1E51F3" w14:textId="77777777" w:rsidR="00E00B3A" w:rsidRDefault="00E00B3A" w:rsidP="00C15CA3">
      <w:pPr>
        <w:rPr>
          <w:rFonts w:asciiTheme="minorHAnsi" w:hAnsiTheme="minorHAnsi"/>
          <w:sz w:val="22"/>
          <w:szCs w:val="22"/>
        </w:rPr>
      </w:pPr>
    </w:p>
    <w:p w14:paraId="5CF7AD7E" w14:textId="5C7202CF" w:rsidR="00C15CA3" w:rsidRDefault="00C15CA3" w:rsidP="00C15CA3">
      <w:pPr>
        <w:rPr>
          <w:rFonts w:asciiTheme="minorHAnsi" w:hAnsiTheme="minorHAnsi"/>
          <w:sz w:val="22"/>
          <w:szCs w:val="22"/>
        </w:rPr>
      </w:pPr>
      <w:proofErr w:type="spellStart"/>
      <w:r w:rsidRPr="00C15CA3">
        <w:rPr>
          <w:rFonts w:asciiTheme="minorHAnsi" w:hAnsiTheme="minorHAnsi"/>
          <w:sz w:val="22"/>
          <w:szCs w:val="22"/>
        </w:rPr>
        <w:t>Hinsley</w:t>
      </w:r>
      <w:proofErr w:type="spellEnd"/>
      <w:proofErr w:type="gramStart"/>
      <w:r w:rsidR="006B0ABE">
        <w:rPr>
          <w:rFonts w:asciiTheme="minorHAnsi" w:hAnsiTheme="minorHAnsi"/>
          <w:sz w:val="22"/>
          <w:szCs w:val="22"/>
        </w:rPr>
        <w:t>,</w:t>
      </w:r>
      <w:r w:rsidRPr="00C15CA3">
        <w:rPr>
          <w:rFonts w:asciiTheme="minorHAnsi" w:hAnsiTheme="minorHAnsi"/>
          <w:sz w:val="22"/>
          <w:szCs w:val="22"/>
        </w:rPr>
        <w:t xml:space="preserve"> </w:t>
      </w:r>
      <w:r w:rsidR="006B0ABE" w:rsidRPr="006B0ABE">
        <w:rPr>
          <w:rFonts w:asciiTheme="minorHAnsi" w:hAnsiTheme="minorHAnsi"/>
          <w:sz w:val="22"/>
          <w:szCs w:val="22"/>
        </w:rPr>
        <w:t>,</w:t>
      </w:r>
      <w:proofErr w:type="gramEnd"/>
      <w:r w:rsidR="006B0ABE" w:rsidRPr="006B0ABE">
        <w:rPr>
          <w:rFonts w:asciiTheme="minorHAnsi" w:hAnsiTheme="minorHAnsi"/>
          <w:sz w:val="22"/>
          <w:szCs w:val="22"/>
        </w:rPr>
        <w:t xml:space="preserve"> S.A., R.A. Hill, D.L.A. </w:t>
      </w:r>
      <w:proofErr w:type="spellStart"/>
      <w:r w:rsidR="006B0ABE" w:rsidRPr="006B0ABE">
        <w:rPr>
          <w:rFonts w:asciiTheme="minorHAnsi" w:hAnsiTheme="minorHAnsi"/>
          <w:sz w:val="22"/>
          <w:szCs w:val="22"/>
        </w:rPr>
        <w:t>Gaveau</w:t>
      </w:r>
      <w:proofErr w:type="spellEnd"/>
      <w:r w:rsidR="006B0ABE" w:rsidRPr="006B0ABE">
        <w:rPr>
          <w:rFonts w:asciiTheme="minorHAnsi" w:hAnsiTheme="minorHAnsi"/>
          <w:sz w:val="22"/>
          <w:szCs w:val="22"/>
        </w:rPr>
        <w:t>, and P.E. Bellamy</w:t>
      </w:r>
      <w:r w:rsidRPr="00C15CA3">
        <w:rPr>
          <w:rFonts w:asciiTheme="minorHAnsi" w:hAnsiTheme="minorHAnsi"/>
          <w:sz w:val="22"/>
          <w:szCs w:val="22"/>
        </w:rPr>
        <w:t>. 2002</w:t>
      </w:r>
      <w:r>
        <w:rPr>
          <w:rFonts w:asciiTheme="minorHAnsi" w:hAnsiTheme="minorHAnsi"/>
          <w:sz w:val="22"/>
          <w:szCs w:val="22"/>
        </w:rPr>
        <w:t xml:space="preserve">. </w:t>
      </w:r>
      <w:r w:rsidRPr="00C15CA3">
        <w:rPr>
          <w:rFonts w:asciiTheme="minorHAnsi" w:hAnsiTheme="minorHAnsi"/>
          <w:sz w:val="22"/>
          <w:szCs w:val="22"/>
        </w:rPr>
        <w:t>Quantifying woodland structure and habitat quality for</w:t>
      </w:r>
      <w:r>
        <w:rPr>
          <w:rFonts w:asciiTheme="minorHAnsi" w:hAnsiTheme="minorHAnsi"/>
          <w:sz w:val="22"/>
          <w:szCs w:val="22"/>
        </w:rPr>
        <w:t xml:space="preserve"> </w:t>
      </w:r>
      <w:r w:rsidRPr="00C15CA3">
        <w:rPr>
          <w:rFonts w:asciiTheme="minorHAnsi" w:hAnsiTheme="minorHAnsi"/>
          <w:sz w:val="22"/>
          <w:szCs w:val="22"/>
        </w:rPr>
        <w:t>birds using airborne laser scanning</w:t>
      </w:r>
      <w:r>
        <w:rPr>
          <w:rFonts w:asciiTheme="minorHAnsi" w:hAnsiTheme="minorHAnsi"/>
          <w:sz w:val="22"/>
          <w:szCs w:val="22"/>
        </w:rPr>
        <w:t xml:space="preserve">. </w:t>
      </w:r>
      <w:r w:rsidRPr="00C15CA3">
        <w:rPr>
          <w:rFonts w:asciiTheme="minorHAnsi" w:hAnsiTheme="minorHAnsi"/>
          <w:sz w:val="22"/>
          <w:szCs w:val="22"/>
        </w:rPr>
        <w:t>Functional</w:t>
      </w:r>
      <w:r>
        <w:rPr>
          <w:rFonts w:asciiTheme="minorHAnsi" w:hAnsiTheme="minorHAnsi"/>
          <w:sz w:val="22"/>
          <w:szCs w:val="22"/>
        </w:rPr>
        <w:t xml:space="preserve"> </w:t>
      </w:r>
      <w:r w:rsidRPr="00C15CA3">
        <w:rPr>
          <w:rFonts w:asciiTheme="minorHAnsi" w:hAnsiTheme="minorHAnsi"/>
          <w:sz w:val="22"/>
          <w:szCs w:val="22"/>
        </w:rPr>
        <w:t>Ecology</w:t>
      </w:r>
      <w:r>
        <w:rPr>
          <w:rFonts w:asciiTheme="minorHAnsi" w:hAnsiTheme="minorHAnsi"/>
          <w:sz w:val="22"/>
          <w:szCs w:val="22"/>
        </w:rPr>
        <w:t xml:space="preserve"> </w:t>
      </w:r>
      <w:r w:rsidRPr="00C15CA3">
        <w:rPr>
          <w:rFonts w:asciiTheme="minorHAnsi" w:hAnsiTheme="minorHAnsi"/>
          <w:sz w:val="22"/>
          <w:szCs w:val="22"/>
        </w:rPr>
        <w:t>16</w:t>
      </w:r>
      <w:r>
        <w:rPr>
          <w:rFonts w:asciiTheme="minorHAnsi" w:hAnsiTheme="minorHAnsi"/>
          <w:sz w:val="22"/>
          <w:szCs w:val="22"/>
        </w:rPr>
        <w:t>:</w:t>
      </w:r>
      <w:r w:rsidRPr="00C15CA3">
        <w:rPr>
          <w:rFonts w:asciiTheme="minorHAnsi" w:hAnsiTheme="minorHAnsi"/>
          <w:sz w:val="22"/>
          <w:szCs w:val="22"/>
        </w:rPr>
        <w:t>851–857</w:t>
      </w:r>
      <w:r w:rsidR="006B0ABE">
        <w:rPr>
          <w:rFonts w:asciiTheme="minorHAnsi" w:hAnsiTheme="minorHAnsi"/>
          <w:sz w:val="22"/>
          <w:szCs w:val="22"/>
        </w:rPr>
        <w:t>.</w:t>
      </w:r>
    </w:p>
    <w:p w14:paraId="79718F2D" w14:textId="148E9BF9" w:rsidR="00C15CA3" w:rsidRDefault="00C15CA3" w:rsidP="00C15CA3">
      <w:pPr>
        <w:rPr>
          <w:rFonts w:asciiTheme="minorHAnsi" w:hAnsiTheme="minorHAnsi"/>
          <w:sz w:val="22"/>
          <w:szCs w:val="22"/>
        </w:rPr>
      </w:pPr>
    </w:p>
    <w:p w14:paraId="6490507D" w14:textId="15EDA057" w:rsidR="003806FF" w:rsidRDefault="003806FF" w:rsidP="00C15CA3">
      <w:pPr>
        <w:rPr>
          <w:rFonts w:asciiTheme="minorHAnsi" w:hAnsiTheme="minorHAnsi"/>
          <w:sz w:val="22"/>
          <w:szCs w:val="22"/>
        </w:rPr>
      </w:pPr>
      <w:proofErr w:type="spellStart"/>
      <w:r w:rsidRPr="003806FF">
        <w:rPr>
          <w:rFonts w:asciiTheme="minorHAnsi" w:hAnsiTheme="minorHAnsi"/>
          <w:sz w:val="22"/>
          <w:szCs w:val="22"/>
        </w:rPr>
        <w:t>Kéry</w:t>
      </w:r>
      <w:proofErr w:type="spellEnd"/>
      <w:r w:rsidRPr="003806FF">
        <w:rPr>
          <w:rFonts w:asciiTheme="minorHAnsi" w:hAnsiTheme="minorHAnsi"/>
          <w:sz w:val="22"/>
          <w:szCs w:val="22"/>
        </w:rPr>
        <w:t xml:space="preserve">, </w:t>
      </w:r>
      <w:r w:rsidR="00145BAA" w:rsidRPr="003806FF">
        <w:rPr>
          <w:rFonts w:asciiTheme="minorHAnsi" w:hAnsiTheme="minorHAnsi"/>
          <w:sz w:val="22"/>
          <w:szCs w:val="22"/>
        </w:rPr>
        <w:t>M</w:t>
      </w:r>
      <w:r w:rsidR="00145BAA">
        <w:rPr>
          <w:rFonts w:asciiTheme="minorHAnsi" w:hAnsiTheme="minorHAnsi"/>
          <w:sz w:val="22"/>
          <w:szCs w:val="22"/>
        </w:rPr>
        <w:t>.</w:t>
      </w:r>
      <w:r w:rsidRPr="003806FF">
        <w:rPr>
          <w:rFonts w:asciiTheme="minorHAnsi" w:hAnsiTheme="minorHAnsi"/>
          <w:sz w:val="22"/>
          <w:szCs w:val="22"/>
        </w:rPr>
        <w:t>, J.</w:t>
      </w:r>
      <w:r w:rsidR="00145BAA">
        <w:rPr>
          <w:rFonts w:asciiTheme="minorHAnsi" w:hAnsiTheme="minorHAnsi"/>
          <w:sz w:val="22"/>
          <w:szCs w:val="22"/>
        </w:rPr>
        <w:t>A.</w:t>
      </w:r>
      <w:r w:rsidRPr="003806FF">
        <w:rPr>
          <w:rFonts w:asciiTheme="minorHAnsi" w:hAnsiTheme="minorHAnsi"/>
          <w:sz w:val="22"/>
          <w:szCs w:val="22"/>
        </w:rPr>
        <w:t xml:space="preserve"> </w:t>
      </w:r>
      <w:proofErr w:type="spellStart"/>
      <w:r w:rsidRPr="003806FF">
        <w:rPr>
          <w:rFonts w:asciiTheme="minorHAnsi" w:hAnsiTheme="minorHAnsi"/>
          <w:sz w:val="22"/>
          <w:szCs w:val="22"/>
        </w:rPr>
        <w:t>Royle</w:t>
      </w:r>
      <w:proofErr w:type="spellEnd"/>
      <w:r w:rsidRPr="003806FF">
        <w:rPr>
          <w:rFonts w:asciiTheme="minorHAnsi" w:hAnsiTheme="minorHAnsi"/>
          <w:sz w:val="22"/>
          <w:szCs w:val="22"/>
        </w:rPr>
        <w:t xml:space="preserve">, and </w:t>
      </w:r>
      <w:r w:rsidR="00145BAA" w:rsidRPr="003806FF">
        <w:rPr>
          <w:rFonts w:asciiTheme="minorHAnsi" w:hAnsiTheme="minorHAnsi"/>
          <w:sz w:val="22"/>
          <w:szCs w:val="22"/>
        </w:rPr>
        <w:t>H</w:t>
      </w:r>
      <w:r w:rsidR="00145BAA">
        <w:rPr>
          <w:rFonts w:asciiTheme="minorHAnsi" w:hAnsiTheme="minorHAnsi"/>
          <w:sz w:val="22"/>
          <w:szCs w:val="22"/>
        </w:rPr>
        <w:t>.</w:t>
      </w:r>
      <w:r w:rsidR="00145BAA" w:rsidRPr="003806FF">
        <w:rPr>
          <w:rFonts w:asciiTheme="minorHAnsi" w:hAnsiTheme="minorHAnsi"/>
          <w:sz w:val="22"/>
          <w:szCs w:val="22"/>
        </w:rPr>
        <w:t xml:space="preserve"> </w:t>
      </w:r>
      <w:r w:rsidRPr="003806FF">
        <w:rPr>
          <w:rFonts w:asciiTheme="minorHAnsi" w:hAnsiTheme="minorHAnsi"/>
          <w:sz w:val="22"/>
          <w:szCs w:val="22"/>
        </w:rPr>
        <w:t xml:space="preserve">Schmid. </w:t>
      </w:r>
      <w:r>
        <w:rPr>
          <w:rFonts w:asciiTheme="minorHAnsi" w:hAnsiTheme="minorHAnsi"/>
          <w:sz w:val="22"/>
          <w:szCs w:val="22"/>
        </w:rPr>
        <w:t xml:space="preserve">2005. </w:t>
      </w:r>
      <w:r w:rsidRPr="003806FF">
        <w:rPr>
          <w:rFonts w:asciiTheme="minorHAnsi" w:hAnsiTheme="minorHAnsi"/>
          <w:sz w:val="22"/>
          <w:szCs w:val="22"/>
        </w:rPr>
        <w:t>Modeling avian abundance from replicated counts using binomial mixture models</w:t>
      </w:r>
      <w:r>
        <w:rPr>
          <w:rFonts w:asciiTheme="minorHAnsi" w:hAnsiTheme="minorHAnsi"/>
          <w:sz w:val="22"/>
          <w:szCs w:val="22"/>
        </w:rPr>
        <w:t>.</w:t>
      </w:r>
      <w:r w:rsidRPr="003806FF">
        <w:rPr>
          <w:rFonts w:asciiTheme="minorHAnsi" w:hAnsiTheme="minorHAnsi"/>
          <w:sz w:val="22"/>
          <w:szCs w:val="22"/>
        </w:rPr>
        <w:t xml:space="preserve"> Ecological </w:t>
      </w:r>
      <w:r w:rsidR="00145BAA">
        <w:rPr>
          <w:rFonts w:asciiTheme="minorHAnsi" w:hAnsiTheme="minorHAnsi"/>
          <w:sz w:val="22"/>
          <w:szCs w:val="22"/>
        </w:rPr>
        <w:t>A</w:t>
      </w:r>
      <w:r w:rsidR="00145BAA" w:rsidRPr="003806FF">
        <w:rPr>
          <w:rFonts w:asciiTheme="minorHAnsi" w:hAnsiTheme="minorHAnsi"/>
          <w:sz w:val="22"/>
          <w:szCs w:val="22"/>
        </w:rPr>
        <w:t xml:space="preserve">pplications </w:t>
      </w:r>
      <w:r w:rsidRPr="003806FF">
        <w:rPr>
          <w:rFonts w:asciiTheme="minorHAnsi" w:hAnsiTheme="minorHAnsi"/>
          <w:sz w:val="22"/>
          <w:szCs w:val="22"/>
        </w:rPr>
        <w:t xml:space="preserve">15:1450-1461. </w:t>
      </w:r>
    </w:p>
    <w:p w14:paraId="58F7B84C" w14:textId="77777777" w:rsidR="003806FF" w:rsidRDefault="003806FF" w:rsidP="00C15CA3">
      <w:pPr>
        <w:rPr>
          <w:rFonts w:asciiTheme="minorHAnsi" w:hAnsiTheme="minorHAnsi"/>
          <w:sz w:val="22"/>
          <w:szCs w:val="22"/>
        </w:rPr>
      </w:pPr>
    </w:p>
    <w:p w14:paraId="484FE1DA" w14:textId="3EC381BC" w:rsidR="00647697" w:rsidRDefault="00905DB8" w:rsidP="00C15CA3">
      <w:pPr>
        <w:rPr>
          <w:rFonts w:asciiTheme="minorHAnsi" w:hAnsiTheme="minorHAnsi"/>
          <w:sz w:val="22"/>
          <w:szCs w:val="22"/>
        </w:rPr>
      </w:pPr>
      <w:r w:rsidRPr="00905DB8">
        <w:rPr>
          <w:rFonts w:asciiTheme="minorHAnsi" w:hAnsiTheme="minorHAnsi"/>
          <w:sz w:val="22"/>
          <w:szCs w:val="22"/>
        </w:rPr>
        <w:t>Knape, J</w:t>
      </w:r>
      <w:r>
        <w:rPr>
          <w:rFonts w:asciiTheme="minorHAnsi" w:hAnsiTheme="minorHAnsi"/>
          <w:sz w:val="22"/>
          <w:szCs w:val="22"/>
        </w:rPr>
        <w:t>.</w:t>
      </w:r>
      <w:r w:rsidRPr="00905DB8">
        <w:rPr>
          <w:rFonts w:asciiTheme="minorHAnsi" w:hAnsiTheme="minorHAnsi"/>
          <w:sz w:val="22"/>
          <w:szCs w:val="22"/>
        </w:rPr>
        <w:t>, D</w:t>
      </w:r>
      <w:r>
        <w:rPr>
          <w:rFonts w:asciiTheme="minorHAnsi" w:hAnsiTheme="minorHAnsi"/>
          <w:sz w:val="22"/>
          <w:szCs w:val="22"/>
        </w:rPr>
        <w:t>.</w:t>
      </w:r>
      <w:r w:rsidRPr="00905DB8">
        <w:rPr>
          <w:rFonts w:asciiTheme="minorHAnsi" w:hAnsiTheme="minorHAnsi"/>
          <w:sz w:val="22"/>
          <w:szCs w:val="22"/>
        </w:rPr>
        <w:t xml:space="preserve"> </w:t>
      </w:r>
      <w:proofErr w:type="spellStart"/>
      <w:r w:rsidRPr="00905DB8">
        <w:rPr>
          <w:rFonts w:asciiTheme="minorHAnsi" w:hAnsiTheme="minorHAnsi"/>
          <w:sz w:val="22"/>
          <w:szCs w:val="22"/>
        </w:rPr>
        <w:t>Arlt</w:t>
      </w:r>
      <w:proofErr w:type="spellEnd"/>
      <w:r w:rsidRPr="00905DB8">
        <w:rPr>
          <w:rFonts w:asciiTheme="minorHAnsi" w:hAnsiTheme="minorHAnsi"/>
          <w:sz w:val="22"/>
          <w:szCs w:val="22"/>
        </w:rPr>
        <w:t>, F</w:t>
      </w:r>
      <w:r>
        <w:rPr>
          <w:rFonts w:asciiTheme="minorHAnsi" w:hAnsiTheme="minorHAnsi"/>
          <w:sz w:val="22"/>
          <w:szCs w:val="22"/>
        </w:rPr>
        <w:t>.</w:t>
      </w:r>
      <w:r w:rsidRPr="00905DB8">
        <w:rPr>
          <w:rFonts w:asciiTheme="minorHAnsi" w:hAnsiTheme="minorHAnsi"/>
          <w:sz w:val="22"/>
          <w:szCs w:val="22"/>
        </w:rPr>
        <w:t xml:space="preserve"> </w:t>
      </w:r>
      <w:proofErr w:type="spellStart"/>
      <w:r w:rsidRPr="00905DB8">
        <w:rPr>
          <w:rFonts w:asciiTheme="minorHAnsi" w:hAnsiTheme="minorHAnsi"/>
          <w:sz w:val="22"/>
          <w:szCs w:val="22"/>
        </w:rPr>
        <w:t>Barraquand</w:t>
      </w:r>
      <w:proofErr w:type="spellEnd"/>
      <w:r w:rsidRPr="00905DB8">
        <w:rPr>
          <w:rFonts w:asciiTheme="minorHAnsi" w:hAnsiTheme="minorHAnsi"/>
          <w:sz w:val="22"/>
          <w:szCs w:val="22"/>
        </w:rPr>
        <w:t>, Å</w:t>
      </w:r>
      <w:r>
        <w:rPr>
          <w:rFonts w:asciiTheme="minorHAnsi" w:hAnsiTheme="minorHAnsi"/>
          <w:sz w:val="22"/>
          <w:szCs w:val="22"/>
        </w:rPr>
        <w:t>.</w:t>
      </w:r>
      <w:r w:rsidRPr="00905DB8">
        <w:rPr>
          <w:rFonts w:asciiTheme="minorHAnsi" w:hAnsiTheme="minorHAnsi"/>
          <w:sz w:val="22"/>
          <w:szCs w:val="22"/>
        </w:rPr>
        <w:t xml:space="preserve"> Berg, M</w:t>
      </w:r>
      <w:r>
        <w:rPr>
          <w:rFonts w:asciiTheme="minorHAnsi" w:hAnsiTheme="minorHAnsi"/>
          <w:sz w:val="22"/>
          <w:szCs w:val="22"/>
        </w:rPr>
        <w:t>.</w:t>
      </w:r>
      <w:r w:rsidRPr="00905DB8">
        <w:rPr>
          <w:rFonts w:asciiTheme="minorHAnsi" w:hAnsiTheme="minorHAnsi"/>
          <w:sz w:val="22"/>
          <w:szCs w:val="22"/>
        </w:rPr>
        <w:t xml:space="preserve"> Chevalier, T</w:t>
      </w:r>
      <w:r>
        <w:rPr>
          <w:rFonts w:asciiTheme="minorHAnsi" w:hAnsiTheme="minorHAnsi"/>
          <w:sz w:val="22"/>
          <w:szCs w:val="22"/>
        </w:rPr>
        <w:t>.</w:t>
      </w:r>
      <w:r w:rsidRPr="00905DB8">
        <w:rPr>
          <w:rFonts w:asciiTheme="minorHAnsi" w:hAnsiTheme="minorHAnsi"/>
          <w:sz w:val="22"/>
          <w:szCs w:val="22"/>
        </w:rPr>
        <w:t xml:space="preserve"> </w:t>
      </w:r>
      <w:proofErr w:type="spellStart"/>
      <w:r w:rsidRPr="00905DB8">
        <w:rPr>
          <w:rFonts w:asciiTheme="minorHAnsi" w:hAnsiTheme="minorHAnsi"/>
          <w:sz w:val="22"/>
          <w:szCs w:val="22"/>
        </w:rPr>
        <w:t>Pärt</w:t>
      </w:r>
      <w:proofErr w:type="spellEnd"/>
      <w:r w:rsidRPr="00905DB8">
        <w:rPr>
          <w:rFonts w:asciiTheme="minorHAnsi" w:hAnsiTheme="minorHAnsi"/>
          <w:sz w:val="22"/>
          <w:szCs w:val="22"/>
        </w:rPr>
        <w:t>, A</w:t>
      </w:r>
      <w:r>
        <w:rPr>
          <w:rFonts w:asciiTheme="minorHAnsi" w:hAnsiTheme="minorHAnsi"/>
          <w:sz w:val="22"/>
          <w:szCs w:val="22"/>
        </w:rPr>
        <w:t>.</w:t>
      </w:r>
      <w:r w:rsidRPr="00905DB8">
        <w:rPr>
          <w:rFonts w:asciiTheme="minorHAnsi" w:hAnsiTheme="minorHAnsi"/>
          <w:sz w:val="22"/>
          <w:szCs w:val="22"/>
        </w:rPr>
        <w:t xml:space="preserve"> </w:t>
      </w:r>
      <w:proofErr w:type="spellStart"/>
      <w:r w:rsidRPr="00905DB8">
        <w:rPr>
          <w:rFonts w:asciiTheme="minorHAnsi" w:hAnsiTheme="minorHAnsi"/>
          <w:sz w:val="22"/>
          <w:szCs w:val="22"/>
        </w:rPr>
        <w:t>Ruete</w:t>
      </w:r>
      <w:proofErr w:type="spellEnd"/>
      <w:r w:rsidRPr="00905DB8">
        <w:rPr>
          <w:rFonts w:asciiTheme="minorHAnsi" w:hAnsiTheme="minorHAnsi"/>
          <w:sz w:val="22"/>
          <w:szCs w:val="22"/>
        </w:rPr>
        <w:t>, and M</w:t>
      </w:r>
      <w:r>
        <w:rPr>
          <w:rFonts w:asciiTheme="minorHAnsi" w:hAnsiTheme="minorHAnsi"/>
          <w:sz w:val="22"/>
          <w:szCs w:val="22"/>
        </w:rPr>
        <w:t>.</w:t>
      </w:r>
      <w:r w:rsidRPr="00905DB8">
        <w:rPr>
          <w:rFonts w:asciiTheme="minorHAnsi" w:hAnsiTheme="minorHAnsi"/>
          <w:sz w:val="22"/>
          <w:szCs w:val="22"/>
        </w:rPr>
        <w:t xml:space="preserve"> </w:t>
      </w:r>
      <w:proofErr w:type="spellStart"/>
      <w:r w:rsidRPr="00905DB8">
        <w:rPr>
          <w:rFonts w:asciiTheme="minorHAnsi" w:hAnsiTheme="minorHAnsi"/>
          <w:sz w:val="22"/>
          <w:szCs w:val="22"/>
        </w:rPr>
        <w:t>Zmihorski</w:t>
      </w:r>
      <w:proofErr w:type="spellEnd"/>
      <w:r w:rsidRPr="00905DB8">
        <w:rPr>
          <w:rFonts w:asciiTheme="minorHAnsi" w:hAnsiTheme="minorHAnsi"/>
          <w:sz w:val="22"/>
          <w:szCs w:val="22"/>
        </w:rPr>
        <w:t>.</w:t>
      </w:r>
      <w:r>
        <w:rPr>
          <w:rFonts w:asciiTheme="minorHAnsi" w:hAnsiTheme="minorHAnsi"/>
          <w:sz w:val="22"/>
          <w:szCs w:val="22"/>
        </w:rPr>
        <w:t xml:space="preserve"> 2017.</w:t>
      </w:r>
      <w:r w:rsidRPr="00905DB8">
        <w:rPr>
          <w:rFonts w:asciiTheme="minorHAnsi" w:hAnsiTheme="minorHAnsi"/>
          <w:sz w:val="22"/>
          <w:szCs w:val="22"/>
        </w:rPr>
        <w:t xml:space="preserve"> Goodness of fit checks for binomial N-mixture models. </w:t>
      </w:r>
      <w:proofErr w:type="spellStart"/>
      <w:r w:rsidRPr="00905DB8">
        <w:rPr>
          <w:rFonts w:asciiTheme="minorHAnsi" w:hAnsiTheme="minorHAnsi"/>
          <w:sz w:val="22"/>
          <w:szCs w:val="22"/>
        </w:rPr>
        <w:t>bioRxiv</w:t>
      </w:r>
      <w:proofErr w:type="spellEnd"/>
      <w:r w:rsidRPr="00905DB8">
        <w:rPr>
          <w:rFonts w:asciiTheme="minorHAnsi" w:hAnsiTheme="minorHAnsi"/>
          <w:sz w:val="22"/>
          <w:szCs w:val="22"/>
        </w:rPr>
        <w:t>: 194340.</w:t>
      </w:r>
    </w:p>
    <w:p w14:paraId="29EC6CE3" w14:textId="77777777" w:rsidR="00905DB8" w:rsidRDefault="00905DB8" w:rsidP="00C15CA3">
      <w:pPr>
        <w:rPr>
          <w:rFonts w:asciiTheme="minorHAnsi" w:hAnsiTheme="minorHAnsi"/>
          <w:sz w:val="22"/>
          <w:szCs w:val="22"/>
        </w:rPr>
      </w:pPr>
    </w:p>
    <w:p w14:paraId="3E4852BA" w14:textId="0CA59B9F" w:rsidR="00C15CA3" w:rsidRDefault="00C15CA3" w:rsidP="00C15CA3">
      <w:pPr>
        <w:rPr>
          <w:rFonts w:asciiTheme="minorHAnsi" w:hAnsiTheme="minorHAnsi"/>
          <w:sz w:val="22"/>
          <w:szCs w:val="22"/>
        </w:rPr>
      </w:pPr>
      <w:proofErr w:type="spellStart"/>
      <w:r w:rsidRPr="00C15CA3">
        <w:rPr>
          <w:rFonts w:asciiTheme="minorHAnsi" w:hAnsiTheme="minorHAnsi"/>
          <w:sz w:val="22"/>
          <w:szCs w:val="22"/>
        </w:rPr>
        <w:t>Lesak</w:t>
      </w:r>
      <w:proofErr w:type="spellEnd"/>
      <w:r w:rsidRPr="00C15CA3">
        <w:rPr>
          <w:rFonts w:asciiTheme="minorHAnsi" w:hAnsiTheme="minorHAnsi"/>
          <w:sz w:val="22"/>
          <w:szCs w:val="22"/>
        </w:rPr>
        <w:t xml:space="preserve">, A.A., </w:t>
      </w:r>
      <w:r w:rsidR="0001581F">
        <w:rPr>
          <w:rFonts w:asciiTheme="minorHAnsi" w:hAnsiTheme="minorHAnsi"/>
          <w:sz w:val="22"/>
          <w:szCs w:val="22"/>
        </w:rPr>
        <w:t xml:space="preserve">V.C. </w:t>
      </w:r>
      <w:proofErr w:type="spellStart"/>
      <w:r w:rsidRPr="00C15CA3">
        <w:rPr>
          <w:rFonts w:asciiTheme="minorHAnsi" w:hAnsiTheme="minorHAnsi"/>
          <w:sz w:val="22"/>
          <w:szCs w:val="22"/>
        </w:rPr>
        <w:t>Radeloff</w:t>
      </w:r>
      <w:proofErr w:type="spellEnd"/>
      <w:r w:rsidRPr="00C15CA3">
        <w:rPr>
          <w:rFonts w:asciiTheme="minorHAnsi" w:hAnsiTheme="minorHAnsi"/>
          <w:sz w:val="22"/>
          <w:szCs w:val="22"/>
        </w:rPr>
        <w:t xml:space="preserve">, </w:t>
      </w:r>
      <w:r w:rsidR="0001581F">
        <w:rPr>
          <w:rFonts w:asciiTheme="minorHAnsi" w:hAnsiTheme="minorHAnsi"/>
          <w:sz w:val="22"/>
          <w:szCs w:val="22"/>
        </w:rPr>
        <w:t>T.J.</w:t>
      </w:r>
      <w:r w:rsidRPr="00C15CA3">
        <w:rPr>
          <w:rFonts w:asciiTheme="minorHAnsi" w:hAnsiTheme="minorHAnsi"/>
          <w:sz w:val="22"/>
          <w:szCs w:val="22"/>
        </w:rPr>
        <w:t xml:space="preserve"> </w:t>
      </w:r>
      <w:proofErr w:type="spellStart"/>
      <w:r w:rsidRPr="00C15CA3">
        <w:rPr>
          <w:rFonts w:asciiTheme="minorHAnsi" w:hAnsiTheme="minorHAnsi"/>
          <w:sz w:val="22"/>
          <w:szCs w:val="22"/>
        </w:rPr>
        <w:t>Hawbaker</w:t>
      </w:r>
      <w:proofErr w:type="spellEnd"/>
      <w:r w:rsidRPr="00C15CA3">
        <w:rPr>
          <w:rFonts w:asciiTheme="minorHAnsi" w:hAnsiTheme="minorHAnsi"/>
          <w:sz w:val="22"/>
          <w:szCs w:val="22"/>
        </w:rPr>
        <w:t xml:space="preserve">, </w:t>
      </w:r>
      <w:r w:rsidR="0001581F">
        <w:rPr>
          <w:rFonts w:asciiTheme="minorHAnsi" w:hAnsiTheme="minorHAnsi"/>
          <w:sz w:val="22"/>
          <w:szCs w:val="22"/>
        </w:rPr>
        <w:t>A.M.</w:t>
      </w:r>
      <w:r w:rsidRPr="00C15CA3">
        <w:rPr>
          <w:rFonts w:asciiTheme="minorHAnsi" w:hAnsiTheme="minorHAnsi"/>
          <w:sz w:val="22"/>
          <w:szCs w:val="22"/>
        </w:rPr>
        <w:t xml:space="preserve"> Pidgeon, </w:t>
      </w:r>
      <w:r w:rsidR="0001581F">
        <w:rPr>
          <w:rFonts w:asciiTheme="minorHAnsi" w:hAnsiTheme="minorHAnsi"/>
          <w:sz w:val="22"/>
          <w:szCs w:val="22"/>
        </w:rPr>
        <w:t>T.</w:t>
      </w:r>
      <w:r w:rsidRPr="00C15CA3">
        <w:rPr>
          <w:rFonts w:asciiTheme="minorHAnsi" w:hAnsiTheme="minorHAnsi"/>
          <w:sz w:val="22"/>
          <w:szCs w:val="22"/>
        </w:rPr>
        <w:t xml:space="preserve"> </w:t>
      </w:r>
      <w:proofErr w:type="spellStart"/>
      <w:r w:rsidRPr="00C15CA3">
        <w:rPr>
          <w:rFonts w:asciiTheme="minorHAnsi" w:hAnsiTheme="minorHAnsi"/>
          <w:sz w:val="22"/>
          <w:szCs w:val="22"/>
        </w:rPr>
        <w:t>Gobakken</w:t>
      </w:r>
      <w:proofErr w:type="spellEnd"/>
      <w:r w:rsidRPr="00C15CA3">
        <w:rPr>
          <w:rFonts w:asciiTheme="minorHAnsi" w:hAnsiTheme="minorHAnsi"/>
          <w:sz w:val="22"/>
          <w:szCs w:val="22"/>
        </w:rPr>
        <w:t xml:space="preserve">, </w:t>
      </w:r>
      <w:r w:rsidR="0001581F">
        <w:rPr>
          <w:rFonts w:asciiTheme="minorHAnsi" w:hAnsiTheme="minorHAnsi"/>
          <w:sz w:val="22"/>
          <w:szCs w:val="22"/>
        </w:rPr>
        <w:t>and K.</w:t>
      </w:r>
      <w:r w:rsidR="0001581F" w:rsidRPr="00C15CA3">
        <w:rPr>
          <w:rFonts w:asciiTheme="minorHAnsi" w:hAnsiTheme="minorHAnsi"/>
          <w:sz w:val="22"/>
          <w:szCs w:val="22"/>
        </w:rPr>
        <w:t xml:space="preserve"> </w:t>
      </w:r>
      <w:proofErr w:type="spellStart"/>
      <w:r w:rsidRPr="00C15CA3">
        <w:rPr>
          <w:rFonts w:asciiTheme="minorHAnsi" w:hAnsiTheme="minorHAnsi"/>
          <w:sz w:val="22"/>
          <w:szCs w:val="22"/>
        </w:rPr>
        <w:t>Contrucci</w:t>
      </w:r>
      <w:proofErr w:type="spellEnd"/>
      <w:r w:rsidRPr="00C15CA3">
        <w:rPr>
          <w:rFonts w:asciiTheme="minorHAnsi" w:hAnsiTheme="minorHAnsi"/>
          <w:sz w:val="22"/>
          <w:szCs w:val="22"/>
        </w:rPr>
        <w:t>. 2011.</w:t>
      </w:r>
      <w:r>
        <w:rPr>
          <w:rFonts w:asciiTheme="minorHAnsi" w:hAnsiTheme="minorHAnsi"/>
          <w:sz w:val="22"/>
          <w:szCs w:val="22"/>
        </w:rPr>
        <w:t xml:space="preserve"> </w:t>
      </w:r>
      <w:r w:rsidRPr="00C15CA3">
        <w:rPr>
          <w:rFonts w:asciiTheme="minorHAnsi" w:hAnsiTheme="minorHAnsi"/>
          <w:sz w:val="22"/>
          <w:szCs w:val="22"/>
        </w:rPr>
        <w:t>Modeling forest songbird species richness using LiDAR-derived measures of Remote Sensing of Environment</w:t>
      </w:r>
      <w:r>
        <w:rPr>
          <w:rFonts w:asciiTheme="minorHAnsi" w:hAnsiTheme="minorHAnsi"/>
          <w:sz w:val="22"/>
          <w:szCs w:val="22"/>
        </w:rPr>
        <w:t xml:space="preserve"> </w:t>
      </w:r>
      <w:r w:rsidRPr="00C15CA3">
        <w:rPr>
          <w:rFonts w:asciiTheme="minorHAnsi" w:hAnsiTheme="minorHAnsi"/>
          <w:sz w:val="22"/>
          <w:szCs w:val="22"/>
        </w:rPr>
        <w:t>115</w:t>
      </w:r>
      <w:r>
        <w:rPr>
          <w:rFonts w:asciiTheme="minorHAnsi" w:hAnsiTheme="minorHAnsi"/>
          <w:sz w:val="22"/>
          <w:szCs w:val="22"/>
        </w:rPr>
        <w:t>:</w:t>
      </w:r>
      <w:r w:rsidRPr="00C15CA3">
        <w:rPr>
          <w:rFonts w:asciiTheme="minorHAnsi" w:hAnsiTheme="minorHAnsi"/>
          <w:sz w:val="22"/>
          <w:szCs w:val="22"/>
        </w:rPr>
        <w:t>2823-2835</w:t>
      </w:r>
      <w:r>
        <w:rPr>
          <w:rFonts w:asciiTheme="minorHAnsi" w:hAnsiTheme="minorHAnsi"/>
          <w:sz w:val="22"/>
          <w:szCs w:val="22"/>
        </w:rPr>
        <w:t>.</w:t>
      </w:r>
    </w:p>
    <w:p w14:paraId="1FA7B900" w14:textId="0070F2AC" w:rsidR="00C15CA3" w:rsidRDefault="00C15CA3" w:rsidP="00C15CA3">
      <w:pPr>
        <w:rPr>
          <w:rFonts w:asciiTheme="minorHAnsi" w:hAnsiTheme="minorHAnsi"/>
          <w:sz w:val="22"/>
          <w:szCs w:val="22"/>
        </w:rPr>
      </w:pPr>
    </w:p>
    <w:p w14:paraId="7E1508DB" w14:textId="08E7F5E6" w:rsidR="009954AB" w:rsidRPr="009954AB" w:rsidRDefault="009954AB" w:rsidP="009954AB">
      <w:pPr>
        <w:rPr>
          <w:rFonts w:asciiTheme="minorHAnsi" w:hAnsiTheme="minorHAnsi" w:cstheme="minorHAnsi"/>
          <w:sz w:val="22"/>
          <w:szCs w:val="22"/>
        </w:rPr>
      </w:pPr>
      <w:proofErr w:type="spellStart"/>
      <w:r w:rsidRPr="009954AB">
        <w:rPr>
          <w:rFonts w:asciiTheme="minorHAnsi" w:hAnsiTheme="minorHAnsi" w:cstheme="minorHAnsi"/>
          <w:sz w:val="22"/>
          <w:szCs w:val="22"/>
        </w:rPr>
        <w:t>Matthysen</w:t>
      </w:r>
      <w:proofErr w:type="spellEnd"/>
      <w:r w:rsidR="00A159A2" w:rsidRPr="00A159A2">
        <w:rPr>
          <w:rFonts w:asciiTheme="minorHAnsi" w:hAnsiTheme="minorHAnsi" w:cstheme="minorHAnsi"/>
          <w:sz w:val="22"/>
          <w:szCs w:val="22"/>
        </w:rPr>
        <w:t>, E</w:t>
      </w:r>
      <w:r w:rsidR="00A159A2">
        <w:rPr>
          <w:rFonts w:asciiTheme="minorHAnsi" w:hAnsiTheme="minorHAnsi" w:cstheme="minorHAnsi"/>
          <w:sz w:val="22"/>
          <w:szCs w:val="22"/>
        </w:rPr>
        <w:t>.</w:t>
      </w:r>
      <w:r w:rsidR="00A159A2" w:rsidRPr="00A159A2">
        <w:rPr>
          <w:rFonts w:asciiTheme="minorHAnsi" w:hAnsiTheme="minorHAnsi" w:cstheme="minorHAnsi"/>
          <w:sz w:val="22"/>
          <w:szCs w:val="22"/>
        </w:rPr>
        <w:t>, D</w:t>
      </w:r>
      <w:r w:rsidR="00A159A2">
        <w:rPr>
          <w:rFonts w:asciiTheme="minorHAnsi" w:hAnsiTheme="minorHAnsi" w:cstheme="minorHAnsi"/>
          <w:sz w:val="22"/>
          <w:szCs w:val="22"/>
        </w:rPr>
        <w:t>.</w:t>
      </w:r>
      <w:r w:rsidR="00A159A2" w:rsidRPr="00A159A2">
        <w:rPr>
          <w:rFonts w:asciiTheme="minorHAnsi" w:hAnsiTheme="minorHAnsi" w:cstheme="minorHAnsi"/>
          <w:sz w:val="22"/>
          <w:szCs w:val="22"/>
        </w:rPr>
        <w:t xml:space="preserve"> </w:t>
      </w:r>
      <w:proofErr w:type="spellStart"/>
      <w:r w:rsidR="00A159A2" w:rsidRPr="00A159A2">
        <w:rPr>
          <w:rFonts w:asciiTheme="minorHAnsi" w:hAnsiTheme="minorHAnsi" w:cstheme="minorHAnsi"/>
          <w:sz w:val="22"/>
          <w:szCs w:val="22"/>
        </w:rPr>
        <w:t>Cimprich</w:t>
      </w:r>
      <w:proofErr w:type="spellEnd"/>
      <w:r w:rsidR="00A159A2" w:rsidRPr="00A159A2">
        <w:rPr>
          <w:rFonts w:asciiTheme="minorHAnsi" w:hAnsiTheme="minorHAnsi" w:cstheme="minorHAnsi"/>
          <w:sz w:val="22"/>
          <w:szCs w:val="22"/>
        </w:rPr>
        <w:t>, and T</w:t>
      </w:r>
      <w:r w:rsidR="00A159A2">
        <w:rPr>
          <w:rFonts w:asciiTheme="minorHAnsi" w:hAnsiTheme="minorHAnsi" w:cstheme="minorHAnsi"/>
          <w:sz w:val="22"/>
          <w:szCs w:val="22"/>
        </w:rPr>
        <w:t>.</w:t>
      </w:r>
      <w:r w:rsidR="00A159A2" w:rsidRPr="00A159A2">
        <w:rPr>
          <w:rFonts w:asciiTheme="minorHAnsi" w:hAnsiTheme="minorHAnsi" w:cstheme="minorHAnsi"/>
          <w:sz w:val="22"/>
          <w:szCs w:val="22"/>
        </w:rPr>
        <w:t>C. Grubb Jr</w:t>
      </w:r>
      <w:r w:rsidRPr="009954AB">
        <w:rPr>
          <w:rFonts w:asciiTheme="minorHAnsi" w:hAnsiTheme="minorHAnsi" w:cstheme="minorHAnsi"/>
          <w:sz w:val="22"/>
          <w:szCs w:val="22"/>
        </w:rPr>
        <w:t>. 1992</w:t>
      </w:r>
      <w:r w:rsidR="00C31970">
        <w:rPr>
          <w:rFonts w:asciiTheme="minorHAnsi" w:hAnsiTheme="minorHAnsi" w:cstheme="minorHAnsi"/>
          <w:sz w:val="22"/>
          <w:szCs w:val="22"/>
        </w:rPr>
        <w:t>.</w:t>
      </w:r>
      <w:r w:rsidR="00C31970" w:rsidRPr="00C31970">
        <w:t xml:space="preserve"> </w:t>
      </w:r>
      <w:r w:rsidR="00C31970" w:rsidRPr="00C31970">
        <w:rPr>
          <w:rFonts w:asciiTheme="minorHAnsi" w:hAnsiTheme="minorHAnsi" w:cstheme="minorHAnsi"/>
          <w:sz w:val="22"/>
          <w:szCs w:val="22"/>
        </w:rPr>
        <w:t xml:space="preserve">Is </w:t>
      </w:r>
      <w:r w:rsidR="003E774C">
        <w:rPr>
          <w:rFonts w:asciiTheme="minorHAnsi" w:hAnsiTheme="minorHAnsi" w:cstheme="minorHAnsi"/>
          <w:sz w:val="22"/>
          <w:szCs w:val="22"/>
        </w:rPr>
        <w:t>s</w:t>
      </w:r>
      <w:r w:rsidR="003E774C" w:rsidRPr="00C31970">
        <w:rPr>
          <w:rFonts w:asciiTheme="minorHAnsi" w:hAnsiTheme="minorHAnsi" w:cstheme="minorHAnsi"/>
          <w:sz w:val="22"/>
          <w:szCs w:val="22"/>
        </w:rPr>
        <w:t xml:space="preserve">ocial </w:t>
      </w:r>
      <w:r w:rsidR="003E774C">
        <w:rPr>
          <w:rFonts w:asciiTheme="minorHAnsi" w:hAnsiTheme="minorHAnsi" w:cstheme="minorHAnsi"/>
          <w:sz w:val="22"/>
          <w:szCs w:val="22"/>
        </w:rPr>
        <w:t>o</w:t>
      </w:r>
      <w:r w:rsidR="003E774C" w:rsidRPr="00C31970">
        <w:rPr>
          <w:rFonts w:asciiTheme="minorHAnsi" w:hAnsiTheme="minorHAnsi" w:cstheme="minorHAnsi"/>
          <w:sz w:val="22"/>
          <w:szCs w:val="22"/>
        </w:rPr>
        <w:t xml:space="preserve">rganization </w:t>
      </w:r>
      <w:r w:rsidR="00C31970" w:rsidRPr="00C31970">
        <w:rPr>
          <w:rFonts w:asciiTheme="minorHAnsi" w:hAnsiTheme="minorHAnsi" w:cstheme="minorHAnsi"/>
          <w:sz w:val="22"/>
          <w:szCs w:val="22"/>
        </w:rPr>
        <w:t xml:space="preserve">in </w:t>
      </w:r>
      <w:r w:rsidR="003E774C">
        <w:rPr>
          <w:rFonts w:asciiTheme="minorHAnsi" w:hAnsiTheme="minorHAnsi" w:cstheme="minorHAnsi"/>
          <w:sz w:val="22"/>
          <w:szCs w:val="22"/>
        </w:rPr>
        <w:t>w</w:t>
      </w:r>
      <w:r w:rsidR="003E774C" w:rsidRPr="00C31970">
        <w:rPr>
          <w:rFonts w:asciiTheme="minorHAnsi" w:hAnsiTheme="minorHAnsi" w:cstheme="minorHAnsi"/>
          <w:sz w:val="22"/>
          <w:szCs w:val="22"/>
        </w:rPr>
        <w:t xml:space="preserve">inter </w:t>
      </w:r>
      <w:r w:rsidR="003E774C">
        <w:rPr>
          <w:rFonts w:asciiTheme="minorHAnsi" w:hAnsiTheme="minorHAnsi" w:cstheme="minorHAnsi"/>
          <w:sz w:val="22"/>
          <w:szCs w:val="22"/>
        </w:rPr>
        <w:t>d</w:t>
      </w:r>
      <w:r w:rsidR="003E774C" w:rsidRPr="00C31970">
        <w:rPr>
          <w:rFonts w:asciiTheme="minorHAnsi" w:hAnsiTheme="minorHAnsi" w:cstheme="minorHAnsi"/>
          <w:sz w:val="22"/>
          <w:szCs w:val="22"/>
        </w:rPr>
        <w:t xml:space="preserve">etermined </w:t>
      </w:r>
      <w:r w:rsidR="00C31970" w:rsidRPr="00C31970">
        <w:rPr>
          <w:rFonts w:asciiTheme="minorHAnsi" w:hAnsiTheme="minorHAnsi" w:cstheme="minorHAnsi"/>
          <w:sz w:val="22"/>
          <w:szCs w:val="22"/>
        </w:rPr>
        <w:t xml:space="preserve">by </w:t>
      </w:r>
      <w:proofErr w:type="spellStart"/>
      <w:r w:rsidR="00A159A2">
        <w:rPr>
          <w:rFonts w:asciiTheme="minorHAnsi" w:hAnsiTheme="minorHAnsi" w:cstheme="minorHAnsi"/>
          <w:sz w:val="22"/>
          <w:szCs w:val="22"/>
        </w:rPr>
        <w:t>a</w:t>
      </w:r>
      <w:r w:rsidR="00C31970" w:rsidRPr="00C31970">
        <w:rPr>
          <w:rFonts w:asciiTheme="minorHAnsi" w:hAnsiTheme="minorHAnsi" w:cstheme="minorHAnsi"/>
          <w:sz w:val="22"/>
          <w:szCs w:val="22"/>
        </w:rPr>
        <w:t>hort</w:t>
      </w:r>
      <w:proofErr w:type="spellEnd"/>
      <w:r w:rsidR="00C31970" w:rsidRPr="00C31970">
        <w:rPr>
          <w:rFonts w:asciiTheme="minorHAnsi" w:hAnsiTheme="minorHAnsi" w:cstheme="minorHAnsi"/>
          <w:sz w:val="22"/>
          <w:szCs w:val="22"/>
        </w:rPr>
        <w:t xml:space="preserve">- or </w:t>
      </w:r>
      <w:r w:rsidR="00A159A2">
        <w:rPr>
          <w:rFonts w:asciiTheme="minorHAnsi" w:hAnsiTheme="minorHAnsi" w:cstheme="minorHAnsi"/>
          <w:sz w:val="22"/>
          <w:szCs w:val="22"/>
        </w:rPr>
        <w:t>l</w:t>
      </w:r>
      <w:r w:rsidR="00C31970" w:rsidRPr="00C31970">
        <w:rPr>
          <w:rFonts w:asciiTheme="minorHAnsi" w:hAnsiTheme="minorHAnsi" w:cstheme="minorHAnsi"/>
          <w:sz w:val="22"/>
          <w:szCs w:val="22"/>
        </w:rPr>
        <w:t>ong-</w:t>
      </w:r>
      <w:r w:rsidR="00A159A2">
        <w:rPr>
          <w:rFonts w:asciiTheme="minorHAnsi" w:hAnsiTheme="minorHAnsi" w:cstheme="minorHAnsi"/>
          <w:sz w:val="22"/>
          <w:szCs w:val="22"/>
        </w:rPr>
        <w:t>t</w:t>
      </w:r>
      <w:r w:rsidR="00C31970" w:rsidRPr="00C31970">
        <w:rPr>
          <w:rFonts w:asciiTheme="minorHAnsi" w:hAnsiTheme="minorHAnsi" w:cstheme="minorHAnsi"/>
          <w:sz w:val="22"/>
          <w:szCs w:val="22"/>
        </w:rPr>
        <w:t xml:space="preserve">erm </w:t>
      </w:r>
      <w:r w:rsidR="003E774C">
        <w:rPr>
          <w:rFonts w:asciiTheme="minorHAnsi" w:hAnsiTheme="minorHAnsi" w:cstheme="minorHAnsi"/>
          <w:sz w:val="22"/>
          <w:szCs w:val="22"/>
        </w:rPr>
        <w:t>b</w:t>
      </w:r>
      <w:r w:rsidR="003E774C" w:rsidRPr="00C31970">
        <w:rPr>
          <w:rFonts w:asciiTheme="minorHAnsi" w:hAnsiTheme="minorHAnsi" w:cstheme="minorHAnsi"/>
          <w:sz w:val="22"/>
          <w:szCs w:val="22"/>
        </w:rPr>
        <w:t>enefits</w:t>
      </w:r>
      <w:r w:rsidR="00C31970" w:rsidRPr="00C31970">
        <w:rPr>
          <w:rFonts w:asciiTheme="minorHAnsi" w:hAnsiTheme="minorHAnsi" w:cstheme="minorHAnsi"/>
          <w:sz w:val="22"/>
          <w:szCs w:val="22"/>
        </w:rPr>
        <w:t xml:space="preserve">? A </w:t>
      </w:r>
      <w:r w:rsidR="003E774C">
        <w:rPr>
          <w:rFonts w:asciiTheme="minorHAnsi" w:hAnsiTheme="minorHAnsi" w:cstheme="minorHAnsi"/>
          <w:sz w:val="22"/>
          <w:szCs w:val="22"/>
        </w:rPr>
        <w:t>c</w:t>
      </w:r>
      <w:r w:rsidR="003E774C" w:rsidRPr="00C31970">
        <w:rPr>
          <w:rFonts w:asciiTheme="minorHAnsi" w:hAnsiTheme="minorHAnsi" w:cstheme="minorHAnsi"/>
          <w:sz w:val="22"/>
          <w:szCs w:val="22"/>
        </w:rPr>
        <w:t xml:space="preserve">ase </w:t>
      </w:r>
      <w:r w:rsidR="003E774C">
        <w:rPr>
          <w:rFonts w:asciiTheme="minorHAnsi" w:hAnsiTheme="minorHAnsi" w:cstheme="minorHAnsi"/>
          <w:sz w:val="22"/>
          <w:szCs w:val="22"/>
        </w:rPr>
        <w:t>s</w:t>
      </w:r>
      <w:r w:rsidR="003E774C" w:rsidRPr="00C31970">
        <w:rPr>
          <w:rFonts w:asciiTheme="minorHAnsi" w:hAnsiTheme="minorHAnsi" w:cstheme="minorHAnsi"/>
          <w:sz w:val="22"/>
          <w:szCs w:val="22"/>
        </w:rPr>
        <w:t xml:space="preserve">tudy </w:t>
      </w:r>
      <w:r w:rsidR="00C31970" w:rsidRPr="00C31970">
        <w:rPr>
          <w:rFonts w:asciiTheme="minorHAnsi" w:hAnsiTheme="minorHAnsi" w:cstheme="minorHAnsi"/>
          <w:sz w:val="22"/>
          <w:szCs w:val="22"/>
        </w:rPr>
        <w:t xml:space="preserve">on </w:t>
      </w:r>
      <w:r w:rsidR="003E774C">
        <w:rPr>
          <w:rFonts w:asciiTheme="minorHAnsi" w:hAnsiTheme="minorHAnsi" w:cstheme="minorHAnsi"/>
          <w:sz w:val="22"/>
          <w:szCs w:val="22"/>
        </w:rPr>
        <w:t>m</w:t>
      </w:r>
      <w:r w:rsidR="003E774C" w:rsidRPr="00C31970">
        <w:rPr>
          <w:rFonts w:asciiTheme="minorHAnsi" w:hAnsiTheme="minorHAnsi" w:cstheme="minorHAnsi"/>
          <w:sz w:val="22"/>
          <w:szCs w:val="22"/>
        </w:rPr>
        <w:t xml:space="preserve">igrant </w:t>
      </w:r>
      <w:r w:rsidR="003E774C">
        <w:rPr>
          <w:rFonts w:asciiTheme="minorHAnsi" w:hAnsiTheme="minorHAnsi" w:cstheme="minorHAnsi"/>
          <w:sz w:val="22"/>
          <w:szCs w:val="22"/>
        </w:rPr>
        <w:t>r</w:t>
      </w:r>
      <w:r w:rsidR="003E774C" w:rsidRPr="00C31970">
        <w:rPr>
          <w:rFonts w:asciiTheme="minorHAnsi" w:hAnsiTheme="minorHAnsi" w:cstheme="minorHAnsi"/>
          <w:sz w:val="22"/>
          <w:szCs w:val="22"/>
        </w:rPr>
        <w:t>ed</w:t>
      </w:r>
      <w:r w:rsidR="00C31970" w:rsidRPr="00C31970">
        <w:rPr>
          <w:rFonts w:asciiTheme="minorHAnsi" w:hAnsiTheme="minorHAnsi" w:cstheme="minorHAnsi"/>
          <w:sz w:val="22"/>
          <w:szCs w:val="22"/>
        </w:rPr>
        <w:t>-</w:t>
      </w:r>
      <w:r w:rsidR="003E774C">
        <w:rPr>
          <w:rFonts w:asciiTheme="minorHAnsi" w:hAnsiTheme="minorHAnsi" w:cstheme="minorHAnsi"/>
          <w:sz w:val="22"/>
          <w:szCs w:val="22"/>
        </w:rPr>
        <w:t>b</w:t>
      </w:r>
      <w:r w:rsidR="003E774C" w:rsidRPr="00C31970">
        <w:rPr>
          <w:rFonts w:asciiTheme="minorHAnsi" w:hAnsiTheme="minorHAnsi" w:cstheme="minorHAnsi"/>
          <w:sz w:val="22"/>
          <w:szCs w:val="22"/>
        </w:rPr>
        <w:t xml:space="preserve">reasted </w:t>
      </w:r>
      <w:r w:rsidR="003E774C">
        <w:rPr>
          <w:rFonts w:asciiTheme="minorHAnsi" w:hAnsiTheme="minorHAnsi" w:cstheme="minorHAnsi"/>
          <w:sz w:val="22"/>
          <w:szCs w:val="22"/>
        </w:rPr>
        <w:t>n</w:t>
      </w:r>
      <w:r w:rsidR="003E774C" w:rsidRPr="00C31970">
        <w:rPr>
          <w:rFonts w:asciiTheme="minorHAnsi" w:hAnsiTheme="minorHAnsi" w:cstheme="minorHAnsi"/>
          <w:sz w:val="22"/>
          <w:szCs w:val="22"/>
        </w:rPr>
        <w:t xml:space="preserve">uthatches </w:t>
      </w:r>
      <w:proofErr w:type="spellStart"/>
      <w:r w:rsidR="00C31970" w:rsidRPr="003E774C">
        <w:rPr>
          <w:rFonts w:asciiTheme="minorHAnsi" w:hAnsiTheme="minorHAnsi" w:cstheme="minorHAnsi"/>
          <w:i/>
          <w:iCs/>
          <w:sz w:val="22"/>
          <w:szCs w:val="22"/>
        </w:rPr>
        <w:t>Sitta</w:t>
      </w:r>
      <w:proofErr w:type="spellEnd"/>
      <w:r w:rsidR="00C31970" w:rsidRPr="003E774C">
        <w:rPr>
          <w:rFonts w:asciiTheme="minorHAnsi" w:hAnsiTheme="minorHAnsi" w:cstheme="minorHAnsi"/>
          <w:i/>
          <w:iCs/>
          <w:sz w:val="22"/>
          <w:szCs w:val="22"/>
        </w:rPr>
        <w:t xml:space="preserve"> canadensis</w:t>
      </w:r>
      <w:r w:rsidR="00C31970" w:rsidRPr="00C31970">
        <w:rPr>
          <w:rFonts w:asciiTheme="minorHAnsi" w:hAnsiTheme="minorHAnsi" w:cstheme="minorHAnsi"/>
          <w:sz w:val="22"/>
          <w:szCs w:val="22"/>
        </w:rPr>
        <w:t>. Ornis Scandinavica 23</w:t>
      </w:r>
      <w:r w:rsidR="00C31970">
        <w:rPr>
          <w:rFonts w:asciiTheme="minorHAnsi" w:hAnsiTheme="minorHAnsi" w:cstheme="minorHAnsi"/>
          <w:sz w:val="22"/>
          <w:szCs w:val="22"/>
        </w:rPr>
        <w:t>:</w:t>
      </w:r>
      <w:r w:rsidR="00C31970" w:rsidRPr="00C31970">
        <w:rPr>
          <w:rFonts w:asciiTheme="minorHAnsi" w:hAnsiTheme="minorHAnsi" w:cstheme="minorHAnsi"/>
          <w:sz w:val="22"/>
          <w:szCs w:val="22"/>
        </w:rPr>
        <w:t>43-48</w:t>
      </w:r>
    </w:p>
    <w:p w14:paraId="6457A254" w14:textId="77777777" w:rsidR="00C31970" w:rsidRDefault="00C31970" w:rsidP="009954AB">
      <w:pPr>
        <w:rPr>
          <w:rFonts w:asciiTheme="minorHAnsi" w:hAnsiTheme="minorHAnsi" w:cstheme="minorHAnsi"/>
          <w:sz w:val="22"/>
          <w:szCs w:val="22"/>
        </w:rPr>
      </w:pPr>
    </w:p>
    <w:p w14:paraId="0801B844" w14:textId="1EF723D9" w:rsidR="009954AB" w:rsidRPr="009954AB" w:rsidRDefault="009954AB" w:rsidP="009954AB">
      <w:pPr>
        <w:rPr>
          <w:rFonts w:asciiTheme="minorHAnsi" w:hAnsiTheme="minorHAnsi" w:cstheme="minorHAnsi"/>
          <w:sz w:val="22"/>
          <w:szCs w:val="22"/>
        </w:rPr>
      </w:pPr>
      <w:r w:rsidRPr="009954AB">
        <w:rPr>
          <w:rFonts w:asciiTheme="minorHAnsi" w:hAnsiTheme="minorHAnsi" w:cstheme="minorHAnsi"/>
          <w:sz w:val="22"/>
          <w:szCs w:val="22"/>
        </w:rPr>
        <w:t>Morse</w:t>
      </w:r>
      <w:r w:rsidR="00C31970">
        <w:rPr>
          <w:rFonts w:asciiTheme="minorHAnsi" w:hAnsiTheme="minorHAnsi" w:cstheme="minorHAnsi"/>
          <w:sz w:val="22"/>
          <w:szCs w:val="22"/>
        </w:rPr>
        <w:t>, D. M.</w:t>
      </w:r>
      <w:r w:rsidRPr="009954AB">
        <w:rPr>
          <w:rFonts w:asciiTheme="minorHAnsi" w:hAnsiTheme="minorHAnsi" w:cstheme="minorHAnsi"/>
          <w:sz w:val="22"/>
          <w:szCs w:val="22"/>
        </w:rPr>
        <w:t xml:space="preserve"> 1976</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 xml:space="preserve">Variables </w:t>
      </w:r>
      <w:r w:rsidR="00A159A2">
        <w:rPr>
          <w:rFonts w:asciiTheme="minorHAnsi" w:hAnsiTheme="minorHAnsi" w:cstheme="minorHAnsi"/>
          <w:sz w:val="22"/>
          <w:szCs w:val="22"/>
        </w:rPr>
        <w:t>a</w:t>
      </w:r>
      <w:r w:rsidR="00C31970" w:rsidRPr="00C31970">
        <w:rPr>
          <w:rFonts w:asciiTheme="minorHAnsi" w:hAnsiTheme="minorHAnsi" w:cstheme="minorHAnsi"/>
          <w:sz w:val="22"/>
          <w:szCs w:val="22"/>
        </w:rPr>
        <w:t xml:space="preserve">ffecting the </w:t>
      </w:r>
      <w:r w:rsidR="00A159A2">
        <w:rPr>
          <w:rFonts w:asciiTheme="minorHAnsi" w:hAnsiTheme="minorHAnsi" w:cstheme="minorHAnsi"/>
          <w:sz w:val="22"/>
          <w:szCs w:val="22"/>
        </w:rPr>
        <w:t>d</w:t>
      </w:r>
      <w:r w:rsidR="00A159A2" w:rsidRPr="00C31970">
        <w:rPr>
          <w:rFonts w:asciiTheme="minorHAnsi" w:hAnsiTheme="minorHAnsi" w:cstheme="minorHAnsi"/>
          <w:sz w:val="22"/>
          <w:szCs w:val="22"/>
        </w:rPr>
        <w:t xml:space="preserve">ensity </w:t>
      </w:r>
      <w:r w:rsidR="00C31970" w:rsidRPr="00C31970">
        <w:rPr>
          <w:rFonts w:asciiTheme="minorHAnsi" w:hAnsiTheme="minorHAnsi" w:cstheme="minorHAnsi"/>
          <w:sz w:val="22"/>
          <w:szCs w:val="22"/>
        </w:rPr>
        <w:t xml:space="preserve">and </w:t>
      </w:r>
      <w:r w:rsidR="00A159A2">
        <w:rPr>
          <w:rFonts w:asciiTheme="minorHAnsi" w:hAnsiTheme="minorHAnsi" w:cstheme="minorHAnsi"/>
          <w:sz w:val="22"/>
          <w:szCs w:val="22"/>
        </w:rPr>
        <w:t>t</w:t>
      </w:r>
      <w:r w:rsidR="00A159A2" w:rsidRPr="00C31970">
        <w:rPr>
          <w:rFonts w:asciiTheme="minorHAnsi" w:hAnsiTheme="minorHAnsi" w:cstheme="minorHAnsi"/>
          <w:sz w:val="22"/>
          <w:szCs w:val="22"/>
        </w:rPr>
        <w:t xml:space="preserve">erritory </w:t>
      </w:r>
      <w:r w:rsidR="00A159A2">
        <w:rPr>
          <w:rFonts w:asciiTheme="minorHAnsi" w:hAnsiTheme="minorHAnsi" w:cstheme="minorHAnsi"/>
          <w:sz w:val="22"/>
          <w:szCs w:val="22"/>
        </w:rPr>
        <w:t>s</w:t>
      </w:r>
      <w:r w:rsidR="00A159A2" w:rsidRPr="00C31970">
        <w:rPr>
          <w:rFonts w:asciiTheme="minorHAnsi" w:hAnsiTheme="minorHAnsi" w:cstheme="minorHAnsi"/>
          <w:sz w:val="22"/>
          <w:szCs w:val="22"/>
        </w:rPr>
        <w:t xml:space="preserve">ize </w:t>
      </w:r>
      <w:r w:rsidR="00C31970" w:rsidRPr="00C31970">
        <w:rPr>
          <w:rFonts w:asciiTheme="minorHAnsi" w:hAnsiTheme="minorHAnsi" w:cstheme="minorHAnsi"/>
          <w:sz w:val="22"/>
          <w:szCs w:val="22"/>
        </w:rPr>
        <w:t xml:space="preserve">of </w:t>
      </w:r>
      <w:r w:rsidR="00A159A2">
        <w:rPr>
          <w:rFonts w:asciiTheme="minorHAnsi" w:hAnsiTheme="minorHAnsi" w:cstheme="minorHAnsi"/>
          <w:sz w:val="22"/>
          <w:szCs w:val="22"/>
        </w:rPr>
        <w:t>b</w:t>
      </w:r>
      <w:r w:rsidR="00A159A2" w:rsidRPr="00C31970">
        <w:rPr>
          <w:rFonts w:asciiTheme="minorHAnsi" w:hAnsiTheme="minorHAnsi" w:cstheme="minorHAnsi"/>
          <w:sz w:val="22"/>
          <w:szCs w:val="22"/>
        </w:rPr>
        <w:t xml:space="preserve">reeding </w:t>
      </w:r>
      <w:r w:rsidR="00A159A2">
        <w:rPr>
          <w:rFonts w:asciiTheme="minorHAnsi" w:hAnsiTheme="minorHAnsi" w:cstheme="minorHAnsi"/>
          <w:sz w:val="22"/>
          <w:szCs w:val="22"/>
        </w:rPr>
        <w:t>s</w:t>
      </w:r>
      <w:r w:rsidR="00A159A2" w:rsidRPr="00C31970">
        <w:rPr>
          <w:rFonts w:asciiTheme="minorHAnsi" w:hAnsiTheme="minorHAnsi" w:cstheme="minorHAnsi"/>
          <w:sz w:val="22"/>
          <w:szCs w:val="22"/>
        </w:rPr>
        <w:t>pruce</w:t>
      </w:r>
      <w:r w:rsidR="00C31970" w:rsidRPr="00C31970">
        <w:rPr>
          <w:rFonts w:asciiTheme="minorHAnsi" w:hAnsiTheme="minorHAnsi" w:cstheme="minorHAnsi"/>
          <w:sz w:val="22"/>
          <w:szCs w:val="22"/>
        </w:rPr>
        <w:t>-</w:t>
      </w:r>
      <w:r w:rsidR="00A159A2">
        <w:rPr>
          <w:rFonts w:asciiTheme="minorHAnsi" w:hAnsiTheme="minorHAnsi" w:cstheme="minorHAnsi"/>
          <w:sz w:val="22"/>
          <w:szCs w:val="22"/>
        </w:rPr>
        <w:t>w</w:t>
      </w:r>
      <w:r w:rsidR="00A159A2" w:rsidRPr="00C31970">
        <w:rPr>
          <w:rFonts w:asciiTheme="minorHAnsi" w:hAnsiTheme="minorHAnsi" w:cstheme="minorHAnsi"/>
          <w:sz w:val="22"/>
          <w:szCs w:val="22"/>
        </w:rPr>
        <w:t xml:space="preserve">oods </w:t>
      </w:r>
      <w:r w:rsidR="00A159A2">
        <w:rPr>
          <w:rFonts w:asciiTheme="minorHAnsi" w:hAnsiTheme="minorHAnsi" w:cstheme="minorHAnsi"/>
          <w:sz w:val="22"/>
          <w:szCs w:val="22"/>
        </w:rPr>
        <w:t>w</w:t>
      </w:r>
      <w:r w:rsidR="00A159A2" w:rsidRPr="00C31970">
        <w:rPr>
          <w:rFonts w:asciiTheme="minorHAnsi" w:hAnsiTheme="minorHAnsi" w:cstheme="minorHAnsi"/>
          <w:sz w:val="22"/>
          <w:szCs w:val="22"/>
        </w:rPr>
        <w:t>arblers</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Ecology</w:t>
      </w:r>
      <w:r w:rsidR="00A159A2">
        <w:rPr>
          <w:rFonts w:asciiTheme="minorHAnsi" w:hAnsiTheme="minorHAnsi" w:cstheme="minorHAnsi"/>
          <w:sz w:val="22"/>
          <w:szCs w:val="22"/>
        </w:rPr>
        <w:t xml:space="preserve"> </w:t>
      </w:r>
      <w:r w:rsidR="00C31970" w:rsidRPr="00C31970">
        <w:rPr>
          <w:rFonts w:asciiTheme="minorHAnsi" w:hAnsiTheme="minorHAnsi" w:cstheme="minorHAnsi"/>
          <w:sz w:val="22"/>
          <w:szCs w:val="22"/>
        </w:rPr>
        <w:t>57</w:t>
      </w:r>
      <w:r w:rsidR="00A159A2">
        <w:rPr>
          <w:rFonts w:asciiTheme="minorHAnsi" w:hAnsiTheme="minorHAnsi" w:cstheme="minorHAnsi"/>
          <w:sz w:val="22"/>
          <w:szCs w:val="22"/>
        </w:rPr>
        <w:t>:</w:t>
      </w:r>
      <w:r w:rsidR="00C31970" w:rsidRPr="00C31970">
        <w:rPr>
          <w:rFonts w:asciiTheme="minorHAnsi" w:hAnsiTheme="minorHAnsi" w:cstheme="minorHAnsi"/>
          <w:sz w:val="22"/>
          <w:szCs w:val="22"/>
        </w:rPr>
        <w:t>290-301</w:t>
      </w:r>
      <w:r w:rsidR="00A159A2">
        <w:rPr>
          <w:rFonts w:asciiTheme="minorHAnsi" w:hAnsiTheme="minorHAnsi" w:cstheme="minorHAnsi"/>
          <w:sz w:val="22"/>
          <w:szCs w:val="22"/>
        </w:rPr>
        <w:t>.</w:t>
      </w:r>
    </w:p>
    <w:p w14:paraId="7B93D70F" w14:textId="77777777" w:rsidR="009954AB" w:rsidRDefault="009954AB" w:rsidP="00E00B3A">
      <w:pPr>
        <w:rPr>
          <w:rFonts w:asciiTheme="minorHAnsi" w:hAnsiTheme="minorHAnsi"/>
          <w:sz w:val="22"/>
          <w:szCs w:val="22"/>
        </w:rPr>
      </w:pPr>
    </w:p>
    <w:p w14:paraId="79810E00" w14:textId="7C45ABB2" w:rsidR="00E00B3A" w:rsidRDefault="00E00B3A" w:rsidP="00E00B3A">
      <w:pPr>
        <w:rPr>
          <w:rFonts w:asciiTheme="minorHAnsi" w:hAnsiTheme="minorHAnsi"/>
          <w:sz w:val="22"/>
          <w:szCs w:val="22"/>
        </w:rPr>
      </w:pPr>
      <w:r w:rsidRPr="00E00B3A">
        <w:rPr>
          <w:rFonts w:asciiTheme="minorHAnsi" w:hAnsiTheme="minorHAnsi"/>
          <w:sz w:val="22"/>
          <w:szCs w:val="22"/>
        </w:rPr>
        <w:t>Muller</w:t>
      </w:r>
      <w:r w:rsidR="00134AA9" w:rsidRPr="00134AA9">
        <w:rPr>
          <w:rFonts w:asciiTheme="minorHAnsi" w:hAnsiTheme="minorHAnsi"/>
          <w:sz w:val="22"/>
          <w:szCs w:val="22"/>
        </w:rPr>
        <w:t>, J</w:t>
      </w:r>
      <w:r w:rsidR="00134AA9">
        <w:rPr>
          <w:rFonts w:asciiTheme="minorHAnsi" w:hAnsiTheme="minorHAnsi"/>
          <w:sz w:val="22"/>
          <w:szCs w:val="22"/>
        </w:rPr>
        <w:t>.</w:t>
      </w:r>
      <w:r w:rsidR="00134AA9" w:rsidRPr="00134AA9">
        <w:rPr>
          <w:rFonts w:asciiTheme="minorHAnsi" w:hAnsiTheme="minorHAnsi"/>
          <w:sz w:val="22"/>
          <w:szCs w:val="22"/>
        </w:rPr>
        <w:t>, C</w:t>
      </w:r>
      <w:r w:rsidR="00134AA9">
        <w:rPr>
          <w:rFonts w:asciiTheme="minorHAnsi" w:hAnsiTheme="minorHAnsi"/>
          <w:sz w:val="22"/>
          <w:szCs w:val="22"/>
        </w:rPr>
        <w:t>.</w:t>
      </w:r>
      <w:r w:rsidR="00134AA9" w:rsidRPr="00134AA9">
        <w:rPr>
          <w:rFonts w:asciiTheme="minorHAnsi" w:hAnsiTheme="minorHAnsi"/>
          <w:sz w:val="22"/>
          <w:szCs w:val="22"/>
        </w:rPr>
        <w:t xml:space="preserve"> </w:t>
      </w:r>
      <w:proofErr w:type="spellStart"/>
      <w:r w:rsidR="00134AA9" w:rsidRPr="00134AA9">
        <w:rPr>
          <w:rFonts w:asciiTheme="minorHAnsi" w:hAnsiTheme="minorHAnsi"/>
          <w:sz w:val="22"/>
          <w:szCs w:val="22"/>
        </w:rPr>
        <w:t>Moning</w:t>
      </w:r>
      <w:proofErr w:type="spellEnd"/>
      <w:r w:rsidR="00134AA9" w:rsidRPr="00134AA9">
        <w:rPr>
          <w:rFonts w:asciiTheme="minorHAnsi" w:hAnsiTheme="minorHAnsi"/>
          <w:sz w:val="22"/>
          <w:szCs w:val="22"/>
        </w:rPr>
        <w:t>, C</w:t>
      </w:r>
      <w:r w:rsidR="00134AA9">
        <w:rPr>
          <w:rFonts w:asciiTheme="minorHAnsi" w:hAnsiTheme="minorHAnsi"/>
          <w:sz w:val="22"/>
          <w:szCs w:val="22"/>
        </w:rPr>
        <w:t>.</w:t>
      </w:r>
      <w:r w:rsidR="00134AA9" w:rsidRPr="00134AA9">
        <w:rPr>
          <w:rFonts w:asciiTheme="minorHAnsi" w:hAnsiTheme="minorHAnsi"/>
          <w:sz w:val="22"/>
          <w:szCs w:val="22"/>
        </w:rPr>
        <w:t xml:space="preserve"> </w:t>
      </w:r>
      <w:proofErr w:type="spellStart"/>
      <w:r w:rsidR="00134AA9" w:rsidRPr="00134AA9">
        <w:rPr>
          <w:rFonts w:asciiTheme="minorHAnsi" w:hAnsiTheme="minorHAnsi"/>
          <w:sz w:val="22"/>
          <w:szCs w:val="22"/>
        </w:rPr>
        <w:t>Baessler</w:t>
      </w:r>
      <w:proofErr w:type="spellEnd"/>
      <w:r w:rsidR="00134AA9" w:rsidRPr="00134AA9">
        <w:rPr>
          <w:rFonts w:asciiTheme="minorHAnsi" w:hAnsiTheme="minorHAnsi"/>
          <w:sz w:val="22"/>
          <w:szCs w:val="22"/>
        </w:rPr>
        <w:t>, M</w:t>
      </w:r>
      <w:r w:rsidR="00134AA9">
        <w:rPr>
          <w:rFonts w:asciiTheme="minorHAnsi" w:hAnsiTheme="minorHAnsi"/>
          <w:sz w:val="22"/>
          <w:szCs w:val="22"/>
        </w:rPr>
        <w:t>.</w:t>
      </w:r>
      <w:r w:rsidR="00134AA9" w:rsidRPr="00134AA9">
        <w:rPr>
          <w:rFonts w:asciiTheme="minorHAnsi" w:hAnsiTheme="minorHAnsi"/>
          <w:sz w:val="22"/>
          <w:szCs w:val="22"/>
        </w:rPr>
        <w:t xml:space="preserve"> </w:t>
      </w:r>
      <w:proofErr w:type="spellStart"/>
      <w:r w:rsidR="00134AA9" w:rsidRPr="00134AA9">
        <w:rPr>
          <w:rFonts w:asciiTheme="minorHAnsi" w:hAnsiTheme="minorHAnsi"/>
          <w:sz w:val="22"/>
          <w:szCs w:val="22"/>
        </w:rPr>
        <w:t>Heurich</w:t>
      </w:r>
      <w:proofErr w:type="spellEnd"/>
      <w:r w:rsidR="00134AA9" w:rsidRPr="00134AA9">
        <w:rPr>
          <w:rFonts w:asciiTheme="minorHAnsi" w:hAnsiTheme="minorHAnsi"/>
          <w:sz w:val="22"/>
          <w:szCs w:val="22"/>
        </w:rPr>
        <w:t>, and R</w:t>
      </w:r>
      <w:r w:rsidR="00134AA9">
        <w:rPr>
          <w:rFonts w:asciiTheme="minorHAnsi" w:hAnsiTheme="minorHAnsi"/>
          <w:sz w:val="22"/>
          <w:szCs w:val="22"/>
        </w:rPr>
        <w:t>.</w:t>
      </w:r>
      <w:r w:rsidR="00134AA9" w:rsidRPr="00134AA9">
        <w:rPr>
          <w:rFonts w:asciiTheme="minorHAnsi" w:hAnsiTheme="minorHAnsi"/>
          <w:sz w:val="22"/>
          <w:szCs w:val="22"/>
        </w:rPr>
        <w:t xml:space="preserve"> </w:t>
      </w:r>
      <w:proofErr w:type="spellStart"/>
      <w:r w:rsidR="00134AA9" w:rsidRPr="00134AA9">
        <w:rPr>
          <w:rFonts w:asciiTheme="minorHAnsi" w:hAnsiTheme="minorHAnsi"/>
          <w:sz w:val="22"/>
          <w:szCs w:val="22"/>
        </w:rPr>
        <w:t>Brandl</w:t>
      </w:r>
      <w:proofErr w:type="spellEnd"/>
      <w:r w:rsidRPr="00E00B3A">
        <w:rPr>
          <w:rFonts w:asciiTheme="minorHAnsi" w:hAnsiTheme="minorHAnsi"/>
          <w:sz w:val="22"/>
          <w:szCs w:val="22"/>
        </w:rPr>
        <w:t>. 2009</w:t>
      </w:r>
      <w:r>
        <w:rPr>
          <w:rFonts w:asciiTheme="minorHAnsi" w:hAnsiTheme="minorHAnsi"/>
          <w:sz w:val="22"/>
          <w:szCs w:val="22"/>
        </w:rPr>
        <w:t xml:space="preserve">. </w:t>
      </w:r>
      <w:r w:rsidRPr="00E00B3A">
        <w:rPr>
          <w:rFonts w:asciiTheme="minorHAnsi" w:hAnsiTheme="minorHAnsi"/>
          <w:sz w:val="22"/>
          <w:szCs w:val="22"/>
        </w:rPr>
        <w:t>Using airborne laser scanning to model potential abundance and assemblages of forest passerines</w:t>
      </w:r>
      <w:r>
        <w:rPr>
          <w:rFonts w:asciiTheme="minorHAnsi" w:hAnsiTheme="minorHAnsi"/>
          <w:sz w:val="22"/>
          <w:szCs w:val="22"/>
        </w:rPr>
        <w:t xml:space="preserve">. </w:t>
      </w:r>
      <w:r w:rsidRPr="00E00B3A">
        <w:rPr>
          <w:rFonts w:asciiTheme="minorHAnsi" w:hAnsiTheme="minorHAnsi"/>
          <w:sz w:val="22"/>
          <w:szCs w:val="22"/>
        </w:rPr>
        <w:t>Basic and Applied Ecology</w:t>
      </w:r>
      <w:r>
        <w:rPr>
          <w:rFonts w:asciiTheme="minorHAnsi" w:hAnsiTheme="minorHAnsi"/>
          <w:sz w:val="22"/>
          <w:szCs w:val="22"/>
        </w:rPr>
        <w:t xml:space="preserve"> </w:t>
      </w:r>
      <w:r w:rsidRPr="00E00B3A">
        <w:rPr>
          <w:rFonts w:asciiTheme="minorHAnsi" w:hAnsiTheme="minorHAnsi"/>
          <w:sz w:val="22"/>
          <w:szCs w:val="22"/>
        </w:rPr>
        <w:t>10</w:t>
      </w:r>
      <w:r>
        <w:rPr>
          <w:rFonts w:asciiTheme="minorHAnsi" w:hAnsiTheme="minorHAnsi"/>
          <w:sz w:val="22"/>
          <w:szCs w:val="22"/>
        </w:rPr>
        <w:t>:</w:t>
      </w:r>
      <w:r w:rsidRPr="00E00B3A">
        <w:rPr>
          <w:rFonts w:asciiTheme="minorHAnsi" w:hAnsiTheme="minorHAnsi"/>
          <w:sz w:val="22"/>
          <w:szCs w:val="22"/>
        </w:rPr>
        <w:t>671-681</w:t>
      </w:r>
      <w:r w:rsidR="00134AA9">
        <w:rPr>
          <w:rFonts w:asciiTheme="minorHAnsi" w:hAnsiTheme="minorHAnsi"/>
          <w:sz w:val="22"/>
          <w:szCs w:val="22"/>
        </w:rPr>
        <w:t>.</w:t>
      </w:r>
    </w:p>
    <w:p w14:paraId="79BA3A31" w14:textId="7412C955" w:rsidR="00E00B3A" w:rsidRDefault="00E00B3A" w:rsidP="00C15CA3">
      <w:pPr>
        <w:rPr>
          <w:rFonts w:asciiTheme="minorHAnsi" w:hAnsiTheme="minorHAnsi"/>
          <w:sz w:val="22"/>
          <w:szCs w:val="22"/>
        </w:rPr>
      </w:pPr>
    </w:p>
    <w:p w14:paraId="0FC2C2C2" w14:textId="69CF2103" w:rsidR="00E00B3A" w:rsidRDefault="00E00B3A" w:rsidP="00C15CA3">
      <w:pPr>
        <w:rPr>
          <w:rFonts w:asciiTheme="minorHAnsi" w:hAnsiTheme="minorHAnsi"/>
          <w:sz w:val="22"/>
          <w:szCs w:val="22"/>
        </w:rPr>
      </w:pPr>
      <w:r>
        <w:rPr>
          <w:rFonts w:asciiTheme="minorHAnsi" w:hAnsiTheme="minorHAnsi"/>
          <w:sz w:val="22"/>
          <w:szCs w:val="22"/>
        </w:rPr>
        <w:t>Muller</w:t>
      </w:r>
      <w:r w:rsidR="00A050E9">
        <w:rPr>
          <w:rFonts w:asciiTheme="minorHAnsi" w:hAnsiTheme="minorHAnsi"/>
          <w:sz w:val="22"/>
          <w:szCs w:val="22"/>
        </w:rPr>
        <w:t>, J.</w:t>
      </w:r>
      <w:r w:rsidR="00A050E9" w:rsidRPr="00A050E9">
        <w:rPr>
          <w:rFonts w:asciiTheme="minorHAnsi" w:hAnsiTheme="minorHAnsi"/>
          <w:sz w:val="22"/>
          <w:szCs w:val="22"/>
        </w:rPr>
        <w:t>, J</w:t>
      </w:r>
      <w:r w:rsidR="00A050E9">
        <w:rPr>
          <w:rFonts w:asciiTheme="minorHAnsi" w:hAnsiTheme="minorHAnsi"/>
          <w:sz w:val="22"/>
          <w:szCs w:val="22"/>
        </w:rPr>
        <w:t>.</w:t>
      </w:r>
      <w:r w:rsidR="00A050E9" w:rsidRPr="00A050E9">
        <w:rPr>
          <w:rFonts w:asciiTheme="minorHAnsi" w:hAnsiTheme="minorHAnsi"/>
          <w:sz w:val="22"/>
          <w:szCs w:val="22"/>
        </w:rPr>
        <w:t xml:space="preserve"> Stadler, and R</w:t>
      </w:r>
      <w:r w:rsidR="00A050E9">
        <w:rPr>
          <w:rFonts w:asciiTheme="minorHAnsi" w:hAnsiTheme="minorHAnsi"/>
          <w:sz w:val="22"/>
          <w:szCs w:val="22"/>
        </w:rPr>
        <w:t>.</w:t>
      </w:r>
      <w:r w:rsidR="00A050E9" w:rsidRPr="00A050E9">
        <w:rPr>
          <w:rFonts w:asciiTheme="minorHAnsi" w:hAnsiTheme="minorHAnsi"/>
          <w:sz w:val="22"/>
          <w:szCs w:val="22"/>
        </w:rPr>
        <w:t xml:space="preserve"> </w:t>
      </w:r>
      <w:proofErr w:type="spellStart"/>
      <w:r w:rsidR="00A050E9" w:rsidRPr="00A050E9">
        <w:rPr>
          <w:rFonts w:asciiTheme="minorHAnsi" w:hAnsiTheme="minorHAnsi"/>
          <w:sz w:val="22"/>
          <w:szCs w:val="22"/>
        </w:rPr>
        <w:t>Brandl</w:t>
      </w:r>
      <w:proofErr w:type="spellEnd"/>
      <w:r>
        <w:rPr>
          <w:rFonts w:asciiTheme="minorHAnsi" w:hAnsiTheme="minorHAnsi"/>
          <w:sz w:val="22"/>
          <w:szCs w:val="22"/>
        </w:rPr>
        <w:t xml:space="preserve">. 2010. </w:t>
      </w:r>
      <w:r w:rsidRPr="00E00B3A">
        <w:rPr>
          <w:rFonts w:asciiTheme="minorHAnsi" w:hAnsiTheme="minorHAnsi"/>
          <w:sz w:val="22"/>
          <w:szCs w:val="22"/>
        </w:rPr>
        <w:t xml:space="preserve">Composition versus physiognomy of vegetation as predictors of bird </w:t>
      </w:r>
      <w:proofErr w:type="spellStart"/>
      <w:proofErr w:type="gramStart"/>
      <w:r w:rsidRPr="00E00B3A">
        <w:rPr>
          <w:rFonts w:asciiTheme="minorHAnsi" w:hAnsiTheme="minorHAnsi"/>
          <w:sz w:val="22"/>
          <w:szCs w:val="22"/>
        </w:rPr>
        <w:t>assemblages:The</w:t>
      </w:r>
      <w:proofErr w:type="spellEnd"/>
      <w:proofErr w:type="gramEnd"/>
      <w:r w:rsidRPr="00E00B3A">
        <w:rPr>
          <w:rFonts w:asciiTheme="minorHAnsi" w:hAnsiTheme="minorHAnsi"/>
          <w:sz w:val="22"/>
          <w:szCs w:val="22"/>
        </w:rPr>
        <w:t xml:space="preserve"> role of lidar</w:t>
      </w:r>
      <w:r>
        <w:rPr>
          <w:rFonts w:asciiTheme="minorHAnsi" w:hAnsiTheme="minorHAnsi"/>
          <w:sz w:val="22"/>
          <w:szCs w:val="22"/>
        </w:rPr>
        <w:t>.</w:t>
      </w:r>
      <w:r w:rsidRPr="00E00B3A">
        <w:t xml:space="preserve"> </w:t>
      </w:r>
      <w:r w:rsidRPr="00E00B3A">
        <w:rPr>
          <w:rFonts w:asciiTheme="minorHAnsi" w:hAnsiTheme="minorHAnsi"/>
          <w:sz w:val="22"/>
          <w:szCs w:val="22"/>
        </w:rPr>
        <w:t>Remote Sensing of Environment 114</w:t>
      </w:r>
      <w:r>
        <w:rPr>
          <w:rFonts w:asciiTheme="minorHAnsi" w:hAnsiTheme="minorHAnsi"/>
          <w:sz w:val="22"/>
          <w:szCs w:val="22"/>
        </w:rPr>
        <w:t>:</w:t>
      </w:r>
      <w:r w:rsidRPr="00E00B3A">
        <w:rPr>
          <w:rFonts w:asciiTheme="minorHAnsi" w:hAnsiTheme="minorHAnsi"/>
          <w:sz w:val="22"/>
          <w:szCs w:val="22"/>
        </w:rPr>
        <w:t>490–495</w:t>
      </w:r>
    </w:p>
    <w:p w14:paraId="582CCDAF" w14:textId="77777777" w:rsidR="00E00B3A" w:rsidRDefault="00E00B3A" w:rsidP="00C15CA3">
      <w:pPr>
        <w:rPr>
          <w:rFonts w:asciiTheme="minorHAnsi" w:hAnsiTheme="minorHAnsi"/>
          <w:sz w:val="22"/>
          <w:szCs w:val="22"/>
        </w:rPr>
      </w:pPr>
    </w:p>
    <w:p w14:paraId="71AE4FE6" w14:textId="4521220A" w:rsidR="009954AB" w:rsidRPr="009954AB" w:rsidRDefault="009954AB" w:rsidP="009954AB">
      <w:pPr>
        <w:rPr>
          <w:rFonts w:asciiTheme="minorHAnsi" w:hAnsiTheme="minorHAnsi" w:cstheme="minorHAnsi"/>
          <w:sz w:val="22"/>
          <w:szCs w:val="22"/>
        </w:rPr>
      </w:pPr>
      <w:proofErr w:type="spellStart"/>
      <w:r w:rsidRPr="009954AB">
        <w:rPr>
          <w:rFonts w:asciiTheme="minorHAnsi" w:hAnsiTheme="minorHAnsi" w:cstheme="minorHAnsi"/>
          <w:sz w:val="22"/>
          <w:szCs w:val="22"/>
        </w:rPr>
        <w:t>Odum</w:t>
      </w:r>
      <w:proofErr w:type="spellEnd"/>
      <w:r w:rsidR="00C31970">
        <w:rPr>
          <w:rFonts w:asciiTheme="minorHAnsi" w:hAnsiTheme="minorHAnsi" w:cstheme="minorHAnsi"/>
          <w:sz w:val="22"/>
          <w:szCs w:val="22"/>
        </w:rPr>
        <w:t xml:space="preserve">, E. P. </w:t>
      </w:r>
      <w:r w:rsidR="00C31970" w:rsidRPr="00C31970">
        <w:rPr>
          <w:rFonts w:asciiTheme="minorHAnsi" w:hAnsiTheme="minorHAnsi" w:cstheme="minorHAnsi"/>
          <w:sz w:val="22"/>
          <w:szCs w:val="22"/>
        </w:rPr>
        <w:t xml:space="preserve">and </w:t>
      </w:r>
      <w:r w:rsidR="00C31970">
        <w:rPr>
          <w:rFonts w:asciiTheme="minorHAnsi" w:hAnsiTheme="minorHAnsi" w:cstheme="minorHAnsi"/>
          <w:sz w:val="22"/>
          <w:szCs w:val="22"/>
        </w:rPr>
        <w:t>E.</w:t>
      </w:r>
      <w:r w:rsidR="00C31970" w:rsidRPr="00C31970">
        <w:rPr>
          <w:rFonts w:asciiTheme="minorHAnsi" w:hAnsiTheme="minorHAnsi" w:cstheme="minorHAnsi"/>
          <w:sz w:val="22"/>
          <w:szCs w:val="22"/>
        </w:rPr>
        <w:t xml:space="preserve"> J. </w:t>
      </w:r>
      <w:proofErr w:type="spellStart"/>
      <w:r w:rsidR="00C31970" w:rsidRPr="00C31970">
        <w:rPr>
          <w:rFonts w:asciiTheme="minorHAnsi" w:hAnsiTheme="minorHAnsi" w:cstheme="minorHAnsi"/>
          <w:sz w:val="22"/>
          <w:szCs w:val="22"/>
        </w:rPr>
        <w:t>Kuenzler</w:t>
      </w:r>
      <w:proofErr w:type="spellEnd"/>
      <w:r w:rsidRPr="009954AB">
        <w:rPr>
          <w:rFonts w:asciiTheme="minorHAnsi" w:hAnsiTheme="minorHAnsi" w:cstheme="minorHAnsi"/>
          <w:sz w:val="22"/>
          <w:szCs w:val="22"/>
        </w:rPr>
        <w:t>. 1955</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 xml:space="preserve">Measurement of </w:t>
      </w:r>
      <w:r w:rsidR="00A050E9">
        <w:rPr>
          <w:rFonts w:asciiTheme="minorHAnsi" w:hAnsiTheme="minorHAnsi" w:cstheme="minorHAnsi"/>
          <w:sz w:val="22"/>
          <w:szCs w:val="22"/>
        </w:rPr>
        <w:t>t</w:t>
      </w:r>
      <w:r w:rsidR="00A050E9" w:rsidRPr="00C31970">
        <w:rPr>
          <w:rFonts w:asciiTheme="minorHAnsi" w:hAnsiTheme="minorHAnsi" w:cstheme="minorHAnsi"/>
          <w:sz w:val="22"/>
          <w:szCs w:val="22"/>
        </w:rPr>
        <w:t xml:space="preserve">erritory </w:t>
      </w:r>
      <w:r w:rsidR="00C31970" w:rsidRPr="00C31970">
        <w:rPr>
          <w:rFonts w:asciiTheme="minorHAnsi" w:hAnsiTheme="minorHAnsi" w:cstheme="minorHAnsi"/>
          <w:sz w:val="22"/>
          <w:szCs w:val="22"/>
        </w:rPr>
        <w:t xml:space="preserve">and </w:t>
      </w:r>
      <w:r w:rsidR="00A050E9">
        <w:rPr>
          <w:rFonts w:asciiTheme="minorHAnsi" w:hAnsiTheme="minorHAnsi" w:cstheme="minorHAnsi"/>
          <w:sz w:val="22"/>
          <w:szCs w:val="22"/>
        </w:rPr>
        <w:t>h</w:t>
      </w:r>
      <w:r w:rsidR="00A050E9" w:rsidRPr="00C31970">
        <w:rPr>
          <w:rFonts w:asciiTheme="minorHAnsi" w:hAnsiTheme="minorHAnsi" w:cstheme="minorHAnsi"/>
          <w:sz w:val="22"/>
          <w:szCs w:val="22"/>
        </w:rPr>
        <w:t xml:space="preserve">ome </w:t>
      </w:r>
      <w:r w:rsidR="00A050E9">
        <w:rPr>
          <w:rFonts w:asciiTheme="minorHAnsi" w:hAnsiTheme="minorHAnsi" w:cstheme="minorHAnsi"/>
          <w:sz w:val="22"/>
          <w:szCs w:val="22"/>
        </w:rPr>
        <w:t>r</w:t>
      </w:r>
      <w:r w:rsidR="00A050E9" w:rsidRPr="00C31970">
        <w:rPr>
          <w:rFonts w:asciiTheme="minorHAnsi" w:hAnsiTheme="minorHAnsi" w:cstheme="minorHAnsi"/>
          <w:sz w:val="22"/>
          <w:szCs w:val="22"/>
        </w:rPr>
        <w:t xml:space="preserve">ange </w:t>
      </w:r>
      <w:r w:rsidR="00A050E9">
        <w:rPr>
          <w:rFonts w:asciiTheme="minorHAnsi" w:hAnsiTheme="minorHAnsi" w:cstheme="minorHAnsi"/>
          <w:sz w:val="22"/>
          <w:szCs w:val="22"/>
        </w:rPr>
        <w:t>s</w:t>
      </w:r>
      <w:r w:rsidR="00A050E9" w:rsidRPr="00C31970">
        <w:rPr>
          <w:rFonts w:asciiTheme="minorHAnsi" w:hAnsiTheme="minorHAnsi" w:cstheme="minorHAnsi"/>
          <w:sz w:val="22"/>
          <w:szCs w:val="22"/>
        </w:rPr>
        <w:t xml:space="preserve">ize </w:t>
      </w:r>
      <w:r w:rsidR="00C31970" w:rsidRPr="00C31970">
        <w:rPr>
          <w:rFonts w:asciiTheme="minorHAnsi" w:hAnsiTheme="minorHAnsi" w:cstheme="minorHAnsi"/>
          <w:sz w:val="22"/>
          <w:szCs w:val="22"/>
        </w:rPr>
        <w:t xml:space="preserve">in </w:t>
      </w:r>
      <w:r w:rsidR="00A050E9">
        <w:rPr>
          <w:rFonts w:asciiTheme="minorHAnsi" w:hAnsiTheme="minorHAnsi" w:cstheme="minorHAnsi"/>
          <w:sz w:val="22"/>
          <w:szCs w:val="22"/>
        </w:rPr>
        <w:t>b</w:t>
      </w:r>
      <w:r w:rsidR="00A050E9" w:rsidRPr="00C31970">
        <w:rPr>
          <w:rFonts w:asciiTheme="minorHAnsi" w:hAnsiTheme="minorHAnsi" w:cstheme="minorHAnsi"/>
          <w:sz w:val="22"/>
          <w:szCs w:val="22"/>
        </w:rPr>
        <w:t>irds</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The Auk 72</w:t>
      </w:r>
      <w:r w:rsidR="00A050E9">
        <w:rPr>
          <w:rFonts w:asciiTheme="minorHAnsi" w:hAnsiTheme="minorHAnsi" w:cstheme="minorHAnsi"/>
          <w:sz w:val="22"/>
          <w:szCs w:val="22"/>
        </w:rPr>
        <w:t>:</w:t>
      </w:r>
      <w:r w:rsidR="00C31970" w:rsidRPr="00C31970">
        <w:rPr>
          <w:rFonts w:asciiTheme="minorHAnsi" w:hAnsiTheme="minorHAnsi" w:cstheme="minorHAnsi"/>
          <w:sz w:val="22"/>
          <w:szCs w:val="22"/>
        </w:rPr>
        <w:t>128-137</w:t>
      </w:r>
      <w:r w:rsidR="00A050E9">
        <w:rPr>
          <w:rFonts w:asciiTheme="minorHAnsi" w:hAnsiTheme="minorHAnsi" w:cstheme="minorHAnsi"/>
          <w:sz w:val="22"/>
          <w:szCs w:val="22"/>
        </w:rPr>
        <w:t>.</w:t>
      </w:r>
    </w:p>
    <w:p w14:paraId="0213C649" w14:textId="77777777" w:rsidR="009954AB" w:rsidRDefault="009954AB" w:rsidP="00C15CA3">
      <w:pPr>
        <w:rPr>
          <w:rFonts w:asciiTheme="minorHAnsi" w:hAnsiTheme="minorHAnsi"/>
          <w:sz w:val="22"/>
          <w:szCs w:val="22"/>
        </w:rPr>
      </w:pPr>
    </w:p>
    <w:p w14:paraId="11138CB1" w14:textId="2C48077F" w:rsidR="0004650A" w:rsidRDefault="0004650A" w:rsidP="00C15CA3">
      <w:pPr>
        <w:rPr>
          <w:rFonts w:asciiTheme="minorHAnsi" w:hAnsiTheme="minorHAnsi"/>
          <w:sz w:val="22"/>
          <w:szCs w:val="22"/>
        </w:rPr>
      </w:pPr>
      <w:r w:rsidRPr="0004650A">
        <w:rPr>
          <w:rFonts w:asciiTheme="minorHAnsi" w:hAnsiTheme="minorHAnsi"/>
          <w:sz w:val="22"/>
          <w:szCs w:val="22"/>
        </w:rPr>
        <w:t xml:space="preserve">Pinheiro, J., </w:t>
      </w:r>
      <w:r w:rsidR="00A050E9">
        <w:rPr>
          <w:rFonts w:asciiTheme="minorHAnsi" w:hAnsiTheme="minorHAnsi"/>
          <w:sz w:val="22"/>
          <w:szCs w:val="22"/>
        </w:rPr>
        <w:t xml:space="preserve">D. </w:t>
      </w:r>
      <w:r w:rsidRPr="0004650A">
        <w:rPr>
          <w:rFonts w:asciiTheme="minorHAnsi" w:hAnsiTheme="minorHAnsi"/>
          <w:sz w:val="22"/>
          <w:szCs w:val="22"/>
        </w:rPr>
        <w:t xml:space="preserve">Bates, </w:t>
      </w:r>
      <w:r w:rsidR="00A050E9">
        <w:rPr>
          <w:rFonts w:asciiTheme="minorHAnsi" w:hAnsiTheme="minorHAnsi"/>
          <w:sz w:val="22"/>
          <w:szCs w:val="22"/>
        </w:rPr>
        <w:t>S.</w:t>
      </w:r>
      <w:r w:rsidRPr="0004650A">
        <w:rPr>
          <w:rFonts w:asciiTheme="minorHAnsi" w:hAnsiTheme="minorHAnsi"/>
          <w:sz w:val="22"/>
          <w:szCs w:val="22"/>
        </w:rPr>
        <w:t xml:space="preserve"> </w:t>
      </w:r>
      <w:proofErr w:type="spellStart"/>
      <w:r w:rsidRPr="0004650A">
        <w:rPr>
          <w:rFonts w:asciiTheme="minorHAnsi" w:hAnsiTheme="minorHAnsi"/>
          <w:sz w:val="22"/>
          <w:szCs w:val="22"/>
        </w:rPr>
        <w:t>DebRoy</w:t>
      </w:r>
      <w:proofErr w:type="spellEnd"/>
      <w:r w:rsidRPr="0004650A">
        <w:rPr>
          <w:rFonts w:asciiTheme="minorHAnsi" w:hAnsiTheme="minorHAnsi"/>
          <w:sz w:val="22"/>
          <w:szCs w:val="22"/>
        </w:rPr>
        <w:t xml:space="preserve">, </w:t>
      </w:r>
      <w:r w:rsidR="00A050E9">
        <w:rPr>
          <w:rFonts w:asciiTheme="minorHAnsi" w:hAnsiTheme="minorHAnsi"/>
          <w:sz w:val="22"/>
          <w:szCs w:val="22"/>
        </w:rPr>
        <w:t>D.</w:t>
      </w:r>
      <w:r w:rsidRPr="0004650A">
        <w:rPr>
          <w:rFonts w:asciiTheme="minorHAnsi" w:hAnsiTheme="minorHAnsi"/>
          <w:sz w:val="22"/>
          <w:szCs w:val="22"/>
        </w:rPr>
        <w:t xml:space="preserve"> Sarkar, </w:t>
      </w:r>
      <w:r w:rsidR="00A050E9">
        <w:rPr>
          <w:rFonts w:asciiTheme="minorHAnsi" w:hAnsiTheme="minorHAnsi"/>
          <w:sz w:val="22"/>
          <w:szCs w:val="22"/>
        </w:rPr>
        <w:t>S.</w:t>
      </w:r>
      <w:r w:rsidRPr="0004650A">
        <w:rPr>
          <w:rFonts w:asciiTheme="minorHAnsi" w:hAnsiTheme="minorHAnsi"/>
          <w:sz w:val="22"/>
          <w:szCs w:val="22"/>
        </w:rPr>
        <w:t xml:space="preserve"> </w:t>
      </w:r>
      <w:proofErr w:type="spellStart"/>
      <w:r w:rsidRPr="0004650A">
        <w:rPr>
          <w:rFonts w:asciiTheme="minorHAnsi" w:hAnsiTheme="minorHAnsi"/>
          <w:sz w:val="22"/>
          <w:szCs w:val="22"/>
        </w:rPr>
        <w:t>Heisterkamp</w:t>
      </w:r>
      <w:proofErr w:type="spellEnd"/>
      <w:r w:rsidRPr="0004650A">
        <w:rPr>
          <w:rFonts w:asciiTheme="minorHAnsi" w:hAnsiTheme="minorHAnsi"/>
          <w:sz w:val="22"/>
          <w:szCs w:val="22"/>
        </w:rPr>
        <w:t xml:space="preserve">, </w:t>
      </w:r>
      <w:r w:rsidR="00A050E9">
        <w:rPr>
          <w:rFonts w:asciiTheme="minorHAnsi" w:hAnsiTheme="minorHAnsi"/>
          <w:sz w:val="22"/>
          <w:szCs w:val="22"/>
        </w:rPr>
        <w:t>B.</w:t>
      </w:r>
      <w:r w:rsidRPr="0004650A">
        <w:rPr>
          <w:rFonts w:asciiTheme="minorHAnsi" w:hAnsiTheme="minorHAnsi"/>
          <w:sz w:val="22"/>
          <w:szCs w:val="22"/>
        </w:rPr>
        <w:t xml:space="preserve"> Van </w:t>
      </w:r>
      <w:proofErr w:type="spellStart"/>
      <w:r w:rsidRPr="0004650A">
        <w:rPr>
          <w:rFonts w:asciiTheme="minorHAnsi" w:hAnsiTheme="minorHAnsi"/>
          <w:sz w:val="22"/>
          <w:szCs w:val="22"/>
        </w:rPr>
        <w:t>Willigen</w:t>
      </w:r>
      <w:proofErr w:type="spellEnd"/>
      <w:r w:rsidRPr="0004650A">
        <w:rPr>
          <w:rFonts w:asciiTheme="minorHAnsi" w:hAnsiTheme="minorHAnsi"/>
          <w:sz w:val="22"/>
          <w:szCs w:val="22"/>
        </w:rPr>
        <w:t xml:space="preserve">, B., </w:t>
      </w:r>
      <w:r w:rsidR="00A050E9">
        <w:rPr>
          <w:rFonts w:asciiTheme="minorHAnsi" w:hAnsiTheme="minorHAnsi"/>
          <w:sz w:val="22"/>
          <w:szCs w:val="22"/>
        </w:rPr>
        <w:t>and R.</w:t>
      </w:r>
      <w:r w:rsidR="00A050E9" w:rsidRPr="0004650A">
        <w:rPr>
          <w:rFonts w:asciiTheme="minorHAnsi" w:hAnsiTheme="minorHAnsi"/>
          <w:sz w:val="22"/>
          <w:szCs w:val="22"/>
        </w:rPr>
        <w:t xml:space="preserve"> </w:t>
      </w:r>
      <w:r w:rsidRPr="0004650A">
        <w:rPr>
          <w:rFonts w:asciiTheme="minorHAnsi" w:hAnsiTheme="minorHAnsi"/>
          <w:sz w:val="22"/>
          <w:szCs w:val="22"/>
        </w:rPr>
        <w:t>Maintainer. 2017. Package ‘</w:t>
      </w:r>
      <w:proofErr w:type="spellStart"/>
      <w:r w:rsidRPr="0004650A">
        <w:rPr>
          <w:rFonts w:asciiTheme="minorHAnsi" w:hAnsiTheme="minorHAnsi"/>
          <w:sz w:val="22"/>
          <w:szCs w:val="22"/>
        </w:rPr>
        <w:t>nlme</w:t>
      </w:r>
      <w:proofErr w:type="spellEnd"/>
      <w:r w:rsidRPr="0004650A">
        <w:rPr>
          <w:rFonts w:asciiTheme="minorHAnsi" w:hAnsiTheme="minorHAnsi"/>
          <w:sz w:val="22"/>
          <w:szCs w:val="22"/>
        </w:rPr>
        <w:t xml:space="preserve">’. Linear and </w:t>
      </w:r>
      <w:r w:rsidR="00DE6018">
        <w:rPr>
          <w:rFonts w:asciiTheme="minorHAnsi" w:hAnsiTheme="minorHAnsi"/>
          <w:sz w:val="22"/>
          <w:szCs w:val="22"/>
        </w:rPr>
        <w:t>n</w:t>
      </w:r>
      <w:r w:rsidR="00DE6018" w:rsidRPr="0004650A">
        <w:rPr>
          <w:rFonts w:asciiTheme="minorHAnsi" w:hAnsiTheme="minorHAnsi"/>
          <w:sz w:val="22"/>
          <w:szCs w:val="22"/>
        </w:rPr>
        <w:t xml:space="preserve">onlinear </w:t>
      </w:r>
      <w:r w:rsidR="00DE6018">
        <w:rPr>
          <w:rFonts w:asciiTheme="minorHAnsi" w:hAnsiTheme="minorHAnsi"/>
          <w:sz w:val="22"/>
          <w:szCs w:val="22"/>
        </w:rPr>
        <w:t>m</w:t>
      </w:r>
      <w:r w:rsidR="00DE6018" w:rsidRPr="0004650A">
        <w:rPr>
          <w:rFonts w:asciiTheme="minorHAnsi" w:hAnsiTheme="minorHAnsi"/>
          <w:sz w:val="22"/>
          <w:szCs w:val="22"/>
        </w:rPr>
        <w:t xml:space="preserve">ixed </w:t>
      </w:r>
      <w:r w:rsidR="00DE6018">
        <w:rPr>
          <w:rFonts w:asciiTheme="minorHAnsi" w:hAnsiTheme="minorHAnsi"/>
          <w:sz w:val="22"/>
          <w:szCs w:val="22"/>
        </w:rPr>
        <w:t>e</w:t>
      </w:r>
      <w:r w:rsidR="00DE6018" w:rsidRPr="0004650A">
        <w:rPr>
          <w:rFonts w:asciiTheme="minorHAnsi" w:hAnsiTheme="minorHAnsi"/>
          <w:sz w:val="22"/>
          <w:szCs w:val="22"/>
        </w:rPr>
        <w:t xml:space="preserve">ffects </w:t>
      </w:r>
      <w:r w:rsidR="00DE6018">
        <w:rPr>
          <w:rFonts w:asciiTheme="minorHAnsi" w:hAnsiTheme="minorHAnsi"/>
          <w:sz w:val="22"/>
          <w:szCs w:val="22"/>
        </w:rPr>
        <w:t>m</w:t>
      </w:r>
      <w:r w:rsidR="00DE6018" w:rsidRPr="0004650A">
        <w:rPr>
          <w:rFonts w:asciiTheme="minorHAnsi" w:hAnsiTheme="minorHAnsi"/>
          <w:sz w:val="22"/>
          <w:szCs w:val="22"/>
        </w:rPr>
        <w:t>odels</w:t>
      </w:r>
      <w:r w:rsidRPr="0004650A">
        <w:rPr>
          <w:rFonts w:asciiTheme="minorHAnsi" w:hAnsiTheme="minorHAnsi"/>
          <w:sz w:val="22"/>
          <w:szCs w:val="22"/>
        </w:rPr>
        <w:t>, version, 3-1.</w:t>
      </w:r>
    </w:p>
    <w:p w14:paraId="14C08E8A" w14:textId="77777777" w:rsidR="0004650A" w:rsidRDefault="0004650A" w:rsidP="00C15CA3">
      <w:pPr>
        <w:rPr>
          <w:rFonts w:asciiTheme="minorHAnsi" w:hAnsiTheme="minorHAnsi"/>
          <w:sz w:val="22"/>
          <w:szCs w:val="22"/>
        </w:rPr>
      </w:pPr>
    </w:p>
    <w:p w14:paraId="6E47AAC0" w14:textId="46E054D3" w:rsidR="003806FF" w:rsidRDefault="003806FF" w:rsidP="00C15CA3">
      <w:pPr>
        <w:rPr>
          <w:rFonts w:asciiTheme="minorHAnsi" w:hAnsiTheme="minorHAnsi"/>
          <w:sz w:val="22"/>
          <w:szCs w:val="22"/>
        </w:rPr>
      </w:pPr>
      <w:proofErr w:type="spellStart"/>
      <w:r w:rsidRPr="003806FF">
        <w:rPr>
          <w:rFonts w:asciiTheme="minorHAnsi" w:hAnsiTheme="minorHAnsi"/>
          <w:sz w:val="22"/>
          <w:szCs w:val="22"/>
        </w:rPr>
        <w:t>Royle</w:t>
      </w:r>
      <w:proofErr w:type="spellEnd"/>
      <w:r w:rsidRPr="003806FF">
        <w:rPr>
          <w:rFonts w:asciiTheme="minorHAnsi" w:hAnsiTheme="minorHAnsi"/>
          <w:sz w:val="22"/>
          <w:szCs w:val="22"/>
        </w:rPr>
        <w:t xml:space="preserve">, J.A., </w:t>
      </w:r>
      <w:r>
        <w:rPr>
          <w:rFonts w:asciiTheme="minorHAnsi" w:hAnsiTheme="minorHAnsi"/>
          <w:sz w:val="22"/>
          <w:szCs w:val="22"/>
        </w:rPr>
        <w:t xml:space="preserve">J.D. </w:t>
      </w:r>
      <w:r w:rsidRPr="003806FF">
        <w:rPr>
          <w:rFonts w:asciiTheme="minorHAnsi" w:hAnsiTheme="minorHAnsi"/>
          <w:sz w:val="22"/>
          <w:szCs w:val="22"/>
        </w:rPr>
        <w:t>Nichols, and</w:t>
      </w:r>
      <w:r>
        <w:rPr>
          <w:rFonts w:asciiTheme="minorHAnsi" w:hAnsiTheme="minorHAnsi"/>
          <w:sz w:val="22"/>
          <w:szCs w:val="22"/>
        </w:rPr>
        <w:t xml:space="preserve"> M.</w:t>
      </w:r>
      <w:r w:rsidRPr="003806FF">
        <w:rPr>
          <w:rFonts w:asciiTheme="minorHAnsi" w:hAnsiTheme="minorHAnsi"/>
          <w:sz w:val="22"/>
          <w:szCs w:val="22"/>
        </w:rPr>
        <w:t xml:space="preserve"> </w:t>
      </w:r>
      <w:proofErr w:type="spellStart"/>
      <w:r w:rsidRPr="003806FF">
        <w:rPr>
          <w:rFonts w:asciiTheme="minorHAnsi" w:hAnsiTheme="minorHAnsi"/>
          <w:sz w:val="22"/>
          <w:szCs w:val="22"/>
        </w:rPr>
        <w:t>Kéry</w:t>
      </w:r>
      <w:proofErr w:type="spellEnd"/>
      <w:r>
        <w:rPr>
          <w:rFonts w:asciiTheme="minorHAnsi" w:hAnsiTheme="minorHAnsi"/>
          <w:sz w:val="22"/>
          <w:szCs w:val="22"/>
        </w:rPr>
        <w:t>.</w:t>
      </w:r>
      <w:r w:rsidRPr="003806FF">
        <w:rPr>
          <w:rFonts w:asciiTheme="minorHAnsi" w:hAnsiTheme="minorHAnsi"/>
          <w:sz w:val="22"/>
          <w:szCs w:val="22"/>
        </w:rPr>
        <w:t xml:space="preserve"> 2005. Modelling occurrence and abundance of species when detection is imperfect. Oikos 110</w:t>
      </w:r>
      <w:r>
        <w:rPr>
          <w:rFonts w:asciiTheme="minorHAnsi" w:hAnsiTheme="minorHAnsi"/>
          <w:sz w:val="22"/>
          <w:szCs w:val="22"/>
        </w:rPr>
        <w:t xml:space="preserve">: </w:t>
      </w:r>
      <w:r w:rsidRPr="003806FF">
        <w:rPr>
          <w:rFonts w:asciiTheme="minorHAnsi" w:hAnsiTheme="minorHAnsi"/>
          <w:sz w:val="22"/>
          <w:szCs w:val="22"/>
        </w:rPr>
        <w:t>353-359.</w:t>
      </w:r>
    </w:p>
    <w:p w14:paraId="7E0CB3DE" w14:textId="77777777" w:rsidR="003806FF" w:rsidRDefault="003806FF" w:rsidP="00C15CA3">
      <w:pPr>
        <w:rPr>
          <w:rFonts w:asciiTheme="minorHAnsi" w:hAnsiTheme="minorHAnsi"/>
          <w:sz w:val="22"/>
          <w:szCs w:val="22"/>
        </w:rPr>
      </w:pPr>
    </w:p>
    <w:p w14:paraId="6F71B38F" w14:textId="35A66364" w:rsidR="00E00B3A" w:rsidRDefault="00E00B3A" w:rsidP="00C15CA3">
      <w:pPr>
        <w:rPr>
          <w:rFonts w:asciiTheme="minorHAnsi" w:hAnsiTheme="minorHAnsi"/>
          <w:sz w:val="22"/>
          <w:szCs w:val="22"/>
        </w:rPr>
      </w:pPr>
      <w:proofErr w:type="spellStart"/>
      <w:r w:rsidRPr="00E00B3A">
        <w:rPr>
          <w:rFonts w:asciiTheme="minorHAnsi" w:hAnsiTheme="minorHAnsi"/>
          <w:sz w:val="22"/>
          <w:szCs w:val="22"/>
        </w:rPr>
        <w:t>Seavy</w:t>
      </w:r>
      <w:proofErr w:type="spellEnd"/>
      <w:r w:rsidR="007033BA">
        <w:rPr>
          <w:rFonts w:asciiTheme="minorHAnsi" w:hAnsiTheme="minorHAnsi"/>
          <w:sz w:val="22"/>
          <w:szCs w:val="22"/>
        </w:rPr>
        <w:t xml:space="preserve">, N.E., </w:t>
      </w:r>
      <w:r w:rsidR="007033BA" w:rsidRPr="007033BA">
        <w:rPr>
          <w:rFonts w:asciiTheme="minorHAnsi" w:hAnsiTheme="minorHAnsi"/>
          <w:sz w:val="22"/>
          <w:szCs w:val="22"/>
        </w:rPr>
        <w:t>J</w:t>
      </w:r>
      <w:r w:rsidR="007033BA">
        <w:rPr>
          <w:rFonts w:asciiTheme="minorHAnsi" w:hAnsiTheme="minorHAnsi"/>
          <w:sz w:val="22"/>
          <w:szCs w:val="22"/>
        </w:rPr>
        <w:t>.</w:t>
      </w:r>
      <w:r w:rsidR="007033BA" w:rsidRPr="007033BA">
        <w:rPr>
          <w:rFonts w:asciiTheme="minorHAnsi" w:hAnsiTheme="minorHAnsi"/>
          <w:sz w:val="22"/>
          <w:szCs w:val="22"/>
        </w:rPr>
        <w:t>H</w:t>
      </w:r>
      <w:r w:rsidR="007033BA">
        <w:rPr>
          <w:rFonts w:asciiTheme="minorHAnsi" w:hAnsiTheme="minorHAnsi"/>
          <w:sz w:val="22"/>
          <w:szCs w:val="22"/>
        </w:rPr>
        <w:t>.</w:t>
      </w:r>
      <w:r w:rsidR="007033BA" w:rsidRPr="007033BA">
        <w:rPr>
          <w:rFonts w:asciiTheme="minorHAnsi" w:hAnsiTheme="minorHAnsi"/>
          <w:sz w:val="22"/>
          <w:szCs w:val="22"/>
        </w:rPr>
        <w:t xml:space="preserve"> </w:t>
      </w:r>
      <w:proofErr w:type="spellStart"/>
      <w:r w:rsidR="007033BA" w:rsidRPr="007033BA">
        <w:rPr>
          <w:rFonts w:asciiTheme="minorHAnsi" w:hAnsiTheme="minorHAnsi"/>
          <w:sz w:val="22"/>
          <w:szCs w:val="22"/>
        </w:rPr>
        <w:t>Viers</w:t>
      </w:r>
      <w:proofErr w:type="spellEnd"/>
      <w:r w:rsidR="007033BA" w:rsidRPr="007033BA">
        <w:rPr>
          <w:rFonts w:asciiTheme="minorHAnsi" w:hAnsiTheme="minorHAnsi"/>
          <w:sz w:val="22"/>
          <w:szCs w:val="22"/>
        </w:rPr>
        <w:t xml:space="preserve">, </w:t>
      </w:r>
      <w:r w:rsidR="007033BA">
        <w:rPr>
          <w:rFonts w:asciiTheme="minorHAnsi" w:hAnsiTheme="minorHAnsi"/>
          <w:sz w:val="22"/>
          <w:szCs w:val="22"/>
        </w:rPr>
        <w:t xml:space="preserve">and </w:t>
      </w:r>
      <w:r w:rsidR="007033BA" w:rsidRPr="007033BA">
        <w:rPr>
          <w:rFonts w:asciiTheme="minorHAnsi" w:hAnsiTheme="minorHAnsi"/>
          <w:sz w:val="22"/>
          <w:szCs w:val="22"/>
        </w:rPr>
        <w:t>J</w:t>
      </w:r>
      <w:r w:rsidR="007033BA">
        <w:rPr>
          <w:rFonts w:asciiTheme="minorHAnsi" w:hAnsiTheme="minorHAnsi"/>
          <w:sz w:val="22"/>
          <w:szCs w:val="22"/>
        </w:rPr>
        <w:t>.</w:t>
      </w:r>
      <w:r w:rsidR="007033BA" w:rsidRPr="007033BA">
        <w:rPr>
          <w:rFonts w:asciiTheme="minorHAnsi" w:hAnsiTheme="minorHAnsi"/>
          <w:sz w:val="22"/>
          <w:szCs w:val="22"/>
        </w:rPr>
        <w:t>K</w:t>
      </w:r>
      <w:r w:rsidR="007033BA">
        <w:rPr>
          <w:rFonts w:asciiTheme="minorHAnsi" w:hAnsiTheme="minorHAnsi"/>
          <w:sz w:val="22"/>
          <w:szCs w:val="22"/>
        </w:rPr>
        <w:t>.</w:t>
      </w:r>
      <w:r w:rsidR="007033BA" w:rsidRPr="007033BA">
        <w:rPr>
          <w:rFonts w:asciiTheme="minorHAnsi" w:hAnsiTheme="minorHAnsi"/>
          <w:sz w:val="22"/>
          <w:szCs w:val="22"/>
        </w:rPr>
        <w:t xml:space="preserve"> Wood</w:t>
      </w:r>
      <w:r w:rsidRPr="00E00B3A">
        <w:rPr>
          <w:rFonts w:asciiTheme="minorHAnsi" w:hAnsiTheme="minorHAnsi"/>
          <w:sz w:val="22"/>
          <w:szCs w:val="22"/>
        </w:rPr>
        <w:t>. 2009</w:t>
      </w:r>
      <w:r>
        <w:rPr>
          <w:rFonts w:asciiTheme="minorHAnsi" w:hAnsiTheme="minorHAnsi"/>
          <w:sz w:val="22"/>
          <w:szCs w:val="22"/>
        </w:rPr>
        <w:t xml:space="preserve">. </w:t>
      </w:r>
      <w:r w:rsidRPr="00E00B3A">
        <w:rPr>
          <w:rFonts w:asciiTheme="minorHAnsi" w:hAnsiTheme="minorHAnsi"/>
          <w:sz w:val="22"/>
          <w:szCs w:val="22"/>
        </w:rPr>
        <w:t>Riparian bird response to vegetation structure: a multiscale analysis using LiDAR measurements of canopy height</w:t>
      </w:r>
      <w:r>
        <w:rPr>
          <w:rFonts w:asciiTheme="minorHAnsi" w:hAnsiTheme="minorHAnsi"/>
          <w:sz w:val="22"/>
          <w:szCs w:val="22"/>
        </w:rPr>
        <w:t xml:space="preserve">. </w:t>
      </w:r>
      <w:r w:rsidRPr="00E00B3A">
        <w:rPr>
          <w:rFonts w:asciiTheme="minorHAnsi" w:hAnsiTheme="minorHAnsi"/>
          <w:sz w:val="22"/>
          <w:szCs w:val="22"/>
        </w:rPr>
        <w:t>Ecological Applications</w:t>
      </w:r>
      <w:r>
        <w:rPr>
          <w:rFonts w:asciiTheme="minorHAnsi" w:hAnsiTheme="minorHAnsi"/>
          <w:sz w:val="22"/>
          <w:szCs w:val="22"/>
        </w:rPr>
        <w:t xml:space="preserve"> </w:t>
      </w:r>
      <w:r w:rsidRPr="00E00B3A">
        <w:rPr>
          <w:rFonts w:asciiTheme="minorHAnsi" w:hAnsiTheme="minorHAnsi"/>
          <w:sz w:val="22"/>
          <w:szCs w:val="22"/>
        </w:rPr>
        <w:t>19</w:t>
      </w:r>
      <w:r>
        <w:rPr>
          <w:rFonts w:asciiTheme="minorHAnsi" w:hAnsiTheme="minorHAnsi"/>
          <w:sz w:val="22"/>
          <w:szCs w:val="22"/>
        </w:rPr>
        <w:t>:</w:t>
      </w:r>
      <w:r w:rsidRPr="00E00B3A">
        <w:rPr>
          <w:rFonts w:asciiTheme="minorHAnsi" w:hAnsiTheme="minorHAnsi"/>
          <w:sz w:val="22"/>
          <w:szCs w:val="22"/>
        </w:rPr>
        <w:t>1848–1857</w:t>
      </w:r>
      <w:r>
        <w:rPr>
          <w:rFonts w:asciiTheme="minorHAnsi" w:hAnsiTheme="minorHAnsi"/>
          <w:sz w:val="22"/>
          <w:szCs w:val="22"/>
        </w:rPr>
        <w:t>.</w:t>
      </w:r>
    </w:p>
    <w:p w14:paraId="0CC33F7B" w14:textId="77777777" w:rsidR="00E00B3A" w:rsidRDefault="00E00B3A" w:rsidP="00C15CA3">
      <w:pPr>
        <w:rPr>
          <w:rFonts w:asciiTheme="minorHAnsi" w:hAnsiTheme="minorHAnsi"/>
          <w:sz w:val="22"/>
          <w:szCs w:val="22"/>
        </w:rPr>
      </w:pPr>
    </w:p>
    <w:p w14:paraId="7F0896B5" w14:textId="77777777" w:rsidR="00E53EE7" w:rsidRDefault="00E53EE7" w:rsidP="00C15CA3">
      <w:pPr>
        <w:rPr>
          <w:rFonts w:asciiTheme="minorHAnsi" w:hAnsiTheme="minorHAnsi"/>
          <w:sz w:val="22"/>
          <w:szCs w:val="22"/>
        </w:rPr>
      </w:pPr>
      <w:proofErr w:type="spellStart"/>
      <w:r w:rsidRPr="00E53EE7">
        <w:rPr>
          <w:rFonts w:asciiTheme="minorHAnsi" w:hAnsiTheme="minorHAnsi"/>
          <w:sz w:val="22"/>
          <w:szCs w:val="22"/>
        </w:rPr>
        <w:t>Sólymos</w:t>
      </w:r>
      <w:proofErr w:type="spellEnd"/>
      <w:r w:rsidRPr="00E53EE7">
        <w:rPr>
          <w:rFonts w:asciiTheme="minorHAnsi" w:hAnsiTheme="minorHAnsi"/>
          <w:sz w:val="22"/>
          <w:szCs w:val="22"/>
        </w:rPr>
        <w:t xml:space="preserve">, P., L. Mahon, T. Fontaine, and E. M. Bayne. 2015. Predictive models for estimating the cumulative effects of human development on migratory </w:t>
      </w:r>
      <w:proofErr w:type="spellStart"/>
      <w:r w:rsidRPr="00E53EE7">
        <w:rPr>
          <w:rFonts w:asciiTheme="minorHAnsi" w:hAnsiTheme="minorHAnsi"/>
          <w:sz w:val="22"/>
          <w:szCs w:val="22"/>
        </w:rPr>
        <w:t>landbirds</w:t>
      </w:r>
      <w:proofErr w:type="spellEnd"/>
      <w:r w:rsidRPr="00E53EE7">
        <w:rPr>
          <w:rFonts w:asciiTheme="minorHAnsi" w:hAnsiTheme="minorHAnsi"/>
          <w:sz w:val="22"/>
          <w:szCs w:val="22"/>
        </w:rPr>
        <w:t xml:space="preserve"> in the oil sands areas of </w:t>
      </w:r>
      <w:r w:rsidRPr="00E53EE7">
        <w:rPr>
          <w:rFonts w:asciiTheme="minorHAnsi" w:hAnsiTheme="minorHAnsi"/>
          <w:sz w:val="22"/>
          <w:szCs w:val="22"/>
        </w:rPr>
        <w:lastRenderedPageBreak/>
        <w:t xml:space="preserve">Alberta. Technical Report, Joint Oil Sands Monitoring: Cause-Effects Assessment of Oil Sands Activity on Migratory </w:t>
      </w:r>
      <w:proofErr w:type="spellStart"/>
      <w:r w:rsidRPr="00E53EE7">
        <w:rPr>
          <w:rFonts w:asciiTheme="minorHAnsi" w:hAnsiTheme="minorHAnsi"/>
          <w:sz w:val="22"/>
          <w:szCs w:val="22"/>
        </w:rPr>
        <w:t>Landbirds</w:t>
      </w:r>
      <w:proofErr w:type="spellEnd"/>
      <w:r w:rsidRPr="00E53EE7">
        <w:rPr>
          <w:rFonts w:asciiTheme="minorHAnsi" w:hAnsiTheme="minorHAnsi"/>
          <w:sz w:val="22"/>
          <w:szCs w:val="22"/>
        </w:rPr>
        <w:t>, Edmonton, AB, Canada.</w:t>
      </w:r>
    </w:p>
    <w:p w14:paraId="6D0B440A" w14:textId="77777777" w:rsidR="00E53EE7" w:rsidRDefault="00E53EE7" w:rsidP="00C15CA3">
      <w:pPr>
        <w:rPr>
          <w:rFonts w:asciiTheme="minorHAnsi" w:hAnsiTheme="minorHAnsi"/>
          <w:sz w:val="22"/>
          <w:szCs w:val="22"/>
        </w:rPr>
      </w:pPr>
    </w:p>
    <w:p w14:paraId="4DC3EFED" w14:textId="37164E23" w:rsidR="00E00B3A" w:rsidRDefault="00E00B3A" w:rsidP="00C15CA3">
      <w:pPr>
        <w:rPr>
          <w:rFonts w:asciiTheme="minorHAnsi" w:hAnsiTheme="minorHAnsi"/>
          <w:sz w:val="22"/>
          <w:szCs w:val="22"/>
        </w:rPr>
      </w:pPr>
      <w:proofErr w:type="spellStart"/>
      <w:r w:rsidRPr="00E00B3A">
        <w:rPr>
          <w:rFonts w:asciiTheme="minorHAnsi" w:hAnsiTheme="minorHAnsi"/>
          <w:sz w:val="22"/>
          <w:szCs w:val="22"/>
        </w:rPr>
        <w:t>Tattoni</w:t>
      </w:r>
      <w:proofErr w:type="spellEnd"/>
      <w:r w:rsidR="00FE4006">
        <w:rPr>
          <w:rFonts w:asciiTheme="minorHAnsi" w:hAnsiTheme="minorHAnsi"/>
          <w:sz w:val="22"/>
          <w:szCs w:val="22"/>
        </w:rPr>
        <w:t xml:space="preserve">, C., </w:t>
      </w:r>
      <w:r w:rsidR="00FE4006" w:rsidRPr="00FE4006">
        <w:rPr>
          <w:rFonts w:asciiTheme="minorHAnsi" w:hAnsiTheme="minorHAnsi"/>
          <w:sz w:val="22"/>
          <w:szCs w:val="22"/>
        </w:rPr>
        <w:t>F</w:t>
      </w:r>
      <w:r w:rsidR="00FE4006">
        <w:rPr>
          <w:rFonts w:asciiTheme="minorHAnsi" w:hAnsiTheme="minorHAnsi"/>
          <w:sz w:val="22"/>
          <w:szCs w:val="22"/>
        </w:rPr>
        <w:t>.</w:t>
      </w:r>
      <w:r w:rsidR="00FE4006" w:rsidRPr="00FE4006">
        <w:rPr>
          <w:rFonts w:asciiTheme="minorHAnsi" w:hAnsiTheme="minorHAnsi"/>
          <w:sz w:val="22"/>
          <w:szCs w:val="22"/>
        </w:rPr>
        <w:t xml:space="preserve"> </w:t>
      </w:r>
      <w:proofErr w:type="spellStart"/>
      <w:r w:rsidR="00FE4006" w:rsidRPr="00FE4006">
        <w:rPr>
          <w:rFonts w:asciiTheme="minorHAnsi" w:hAnsiTheme="minorHAnsi"/>
          <w:sz w:val="22"/>
          <w:szCs w:val="22"/>
        </w:rPr>
        <w:t>Rizzolli</w:t>
      </w:r>
      <w:proofErr w:type="spellEnd"/>
      <w:r w:rsidR="00FE4006" w:rsidRPr="00FE4006">
        <w:rPr>
          <w:rFonts w:asciiTheme="minorHAnsi" w:hAnsiTheme="minorHAnsi"/>
          <w:sz w:val="22"/>
          <w:szCs w:val="22"/>
        </w:rPr>
        <w:t xml:space="preserve">, </w:t>
      </w:r>
      <w:r w:rsidR="00FE4006">
        <w:rPr>
          <w:rFonts w:asciiTheme="minorHAnsi" w:hAnsiTheme="minorHAnsi"/>
          <w:sz w:val="22"/>
          <w:szCs w:val="22"/>
        </w:rPr>
        <w:t xml:space="preserve">and </w:t>
      </w:r>
      <w:r w:rsidR="00FE4006" w:rsidRPr="00FE4006">
        <w:rPr>
          <w:rFonts w:asciiTheme="minorHAnsi" w:hAnsiTheme="minorHAnsi"/>
          <w:sz w:val="22"/>
          <w:szCs w:val="22"/>
        </w:rPr>
        <w:t>P</w:t>
      </w:r>
      <w:r w:rsidR="00FE4006">
        <w:rPr>
          <w:rFonts w:asciiTheme="minorHAnsi" w:hAnsiTheme="minorHAnsi"/>
          <w:sz w:val="22"/>
          <w:szCs w:val="22"/>
        </w:rPr>
        <w:t>.</w:t>
      </w:r>
      <w:r w:rsidR="00FE4006" w:rsidRPr="00FE4006">
        <w:rPr>
          <w:rFonts w:asciiTheme="minorHAnsi" w:hAnsiTheme="minorHAnsi"/>
          <w:sz w:val="22"/>
          <w:szCs w:val="22"/>
        </w:rPr>
        <w:t xml:space="preserve"> </w:t>
      </w:r>
      <w:proofErr w:type="spellStart"/>
      <w:r w:rsidR="00FE4006" w:rsidRPr="00FE4006">
        <w:rPr>
          <w:rFonts w:asciiTheme="minorHAnsi" w:hAnsiTheme="minorHAnsi"/>
          <w:sz w:val="22"/>
          <w:szCs w:val="22"/>
        </w:rPr>
        <w:t>Pedrini</w:t>
      </w:r>
      <w:proofErr w:type="spellEnd"/>
      <w:r w:rsidR="00FE4006">
        <w:rPr>
          <w:rFonts w:asciiTheme="minorHAnsi" w:hAnsiTheme="minorHAnsi"/>
          <w:sz w:val="22"/>
          <w:szCs w:val="22"/>
        </w:rPr>
        <w:t>.</w:t>
      </w:r>
      <w:r w:rsidRPr="00E00B3A">
        <w:rPr>
          <w:rFonts w:asciiTheme="minorHAnsi" w:hAnsiTheme="minorHAnsi"/>
          <w:sz w:val="22"/>
          <w:szCs w:val="22"/>
        </w:rPr>
        <w:t xml:space="preserve"> 2012</w:t>
      </w:r>
      <w:r>
        <w:rPr>
          <w:rFonts w:asciiTheme="minorHAnsi" w:hAnsiTheme="minorHAnsi"/>
          <w:sz w:val="22"/>
          <w:szCs w:val="22"/>
        </w:rPr>
        <w:t>.</w:t>
      </w:r>
      <w:r w:rsidRPr="00E00B3A">
        <w:t xml:space="preserve"> </w:t>
      </w:r>
      <w:r w:rsidRPr="00E00B3A">
        <w:rPr>
          <w:rFonts w:asciiTheme="minorHAnsi" w:hAnsiTheme="minorHAnsi"/>
          <w:sz w:val="22"/>
          <w:szCs w:val="22"/>
        </w:rPr>
        <w:t>Can LiDAR data improve bird habitat suitability models?</w:t>
      </w:r>
      <w:r>
        <w:rPr>
          <w:rFonts w:asciiTheme="minorHAnsi" w:hAnsiTheme="minorHAnsi"/>
          <w:sz w:val="22"/>
          <w:szCs w:val="22"/>
        </w:rPr>
        <w:t xml:space="preserve"> </w:t>
      </w:r>
      <w:r w:rsidRPr="00E00B3A">
        <w:rPr>
          <w:rFonts w:asciiTheme="minorHAnsi" w:hAnsiTheme="minorHAnsi"/>
          <w:sz w:val="22"/>
          <w:szCs w:val="22"/>
        </w:rPr>
        <w:t>Ecological Modelling 245</w:t>
      </w:r>
      <w:r>
        <w:rPr>
          <w:rFonts w:asciiTheme="minorHAnsi" w:hAnsiTheme="minorHAnsi"/>
          <w:sz w:val="22"/>
          <w:szCs w:val="22"/>
        </w:rPr>
        <w:t>:</w:t>
      </w:r>
      <w:r w:rsidRPr="00E00B3A">
        <w:rPr>
          <w:rFonts w:asciiTheme="minorHAnsi" w:hAnsiTheme="minorHAnsi"/>
          <w:sz w:val="22"/>
          <w:szCs w:val="22"/>
        </w:rPr>
        <w:t>103– 110</w:t>
      </w:r>
      <w:r>
        <w:rPr>
          <w:rFonts w:asciiTheme="minorHAnsi" w:hAnsiTheme="minorHAnsi"/>
          <w:sz w:val="22"/>
          <w:szCs w:val="22"/>
        </w:rPr>
        <w:t>.</w:t>
      </w:r>
    </w:p>
    <w:p w14:paraId="169FF332" w14:textId="77777777" w:rsidR="00E00B3A" w:rsidRDefault="00E00B3A" w:rsidP="00C15CA3">
      <w:pPr>
        <w:rPr>
          <w:rFonts w:asciiTheme="minorHAnsi" w:hAnsiTheme="minorHAnsi"/>
          <w:sz w:val="22"/>
          <w:szCs w:val="22"/>
        </w:rPr>
      </w:pPr>
    </w:p>
    <w:p w14:paraId="4BAA9930" w14:textId="066D1CA8" w:rsidR="009954AB" w:rsidRPr="009954AB" w:rsidRDefault="009954AB" w:rsidP="009954AB">
      <w:pPr>
        <w:rPr>
          <w:rFonts w:asciiTheme="minorHAnsi" w:hAnsiTheme="minorHAnsi" w:cstheme="minorHAnsi"/>
          <w:sz w:val="22"/>
          <w:szCs w:val="22"/>
        </w:rPr>
      </w:pPr>
      <w:r w:rsidRPr="009954AB">
        <w:rPr>
          <w:rFonts w:asciiTheme="minorHAnsi" w:hAnsiTheme="minorHAnsi" w:cstheme="minorHAnsi"/>
          <w:sz w:val="22"/>
          <w:szCs w:val="22"/>
        </w:rPr>
        <w:t>Toews</w:t>
      </w:r>
      <w:r w:rsidR="00A45C16">
        <w:rPr>
          <w:rFonts w:asciiTheme="minorHAnsi" w:hAnsiTheme="minorHAnsi" w:cstheme="minorHAnsi"/>
          <w:sz w:val="22"/>
          <w:szCs w:val="22"/>
        </w:rPr>
        <w:t>, D.P.L.,</w:t>
      </w:r>
      <w:r w:rsidRPr="009954AB">
        <w:rPr>
          <w:rFonts w:asciiTheme="minorHAnsi" w:hAnsiTheme="minorHAnsi" w:cstheme="minorHAnsi"/>
          <w:sz w:val="22"/>
          <w:szCs w:val="22"/>
        </w:rPr>
        <w:t xml:space="preserve"> and </w:t>
      </w:r>
      <w:r w:rsidR="00A45C16">
        <w:rPr>
          <w:rFonts w:asciiTheme="minorHAnsi" w:hAnsiTheme="minorHAnsi" w:cstheme="minorHAnsi"/>
          <w:sz w:val="22"/>
          <w:szCs w:val="22"/>
        </w:rPr>
        <w:t xml:space="preserve">D.E. </w:t>
      </w:r>
      <w:r w:rsidRPr="009954AB">
        <w:rPr>
          <w:rFonts w:asciiTheme="minorHAnsi" w:hAnsiTheme="minorHAnsi" w:cstheme="minorHAnsi"/>
          <w:sz w:val="22"/>
          <w:szCs w:val="22"/>
        </w:rPr>
        <w:t>Irwin 2008</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 xml:space="preserve">Cryptic speciation in a Holarctic passerine revealed by genetic and </w:t>
      </w:r>
      <w:proofErr w:type="spellStart"/>
      <w:r w:rsidR="00C31970" w:rsidRPr="00C31970">
        <w:rPr>
          <w:rFonts w:asciiTheme="minorHAnsi" w:hAnsiTheme="minorHAnsi" w:cstheme="minorHAnsi"/>
          <w:sz w:val="22"/>
          <w:szCs w:val="22"/>
        </w:rPr>
        <w:t>bioacoustic</w:t>
      </w:r>
      <w:proofErr w:type="spellEnd"/>
      <w:r w:rsidR="00C31970" w:rsidRPr="00C31970">
        <w:rPr>
          <w:rFonts w:asciiTheme="minorHAnsi" w:hAnsiTheme="minorHAnsi" w:cstheme="minorHAnsi"/>
          <w:sz w:val="22"/>
          <w:szCs w:val="22"/>
        </w:rPr>
        <w:t xml:space="preserve"> analyses</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Molecular Ecology 17</w:t>
      </w:r>
      <w:r w:rsidR="00FE4006">
        <w:rPr>
          <w:rFonts w:asciiTheme="minorHAnsi" w:hAnsiTheme="minorHAnsi" w:cstheme="minorHAnsi"/>
          <w:sz w:val="22"/>
          <w:szCs w:val="22"/>
        </w:rPr>
        <w:t>:</w:t>
      </w:r>
      <w:r w:rsidR="00C31970" w:rsidRPr="00C31970">
        <w:rPr>
          <w:rFonts w:asciiTheme="minorHAnsi" w:hAnsiTheme="minorHAnsi" w:cstheme="minorHAnsi"/>
          <w:sz w:val="22"/>
          <w:szCs w:val="22"/>
        </w:rPr>
        <w:t>2691-2705.</w:t>
      </w:r>
    </w:p>
    <w:p w14:paraId="3C863926" w14:textId="77777777" w:rsidR="009954AB" w:rsidRDefault="009954AB" w:rsidP="00C15CA3">
      <w:pPr>
        <w:rPr>
          <w:rFonts w:asciiTheme="minorHAnsi" w:hAnsiTheme="minorHAnsi"/>
          <w:sz w:val="22"/>
          <w:szCs w:val="22"/>
        </w:rPr>
      </w:pPr>
    </w:p>
    <w:p w14:paraId="0437E3F9" w14:textId="77777777" w:rsidR="00633536" w:rsidRDefault="00633536" w:rsidP="00C15CA3">
      <w:pPr>
        <w:rPr>
          <w:rFonts w:asciiTheme="minorHAnsi" w:hAnsiTheme="minorHAnsi"/>
          <w:sz w:val="22"/>
          <w:szCs w:val="22"/>
        </w:rPr>
      </w:pPr>
      <w:proofErr w:type="spellStart"/>
      <w:r w:rsidRPr="00633536">
        <w:rPr>
          <w:rFonts w:asciiTheme="minorHAnsi" w:hAnsiTheme="minorHAnsi"/>
          <w:sz w:val="22"/>
          <w:szCs w:val="22"/>
        </w:rPr>
        <w:t>Vieilledent</w:t>
      </w:r>
      <w:proofErr w:type="spellEnd"/>
      <w:r w:rsidRPr="00633536">
        <w:rPr>
          <w:rFonts w:asciiTheme="minorHAnsi" w:hAnsiTheme="minorHAnsi"/>
          <w:sz w:val="22"/>
          <w:szCs w:val="22"/>
        </w:rPr>
        <w:t xml:space="preserve">, G., </w:t>
      </w:r>
      <w:proofErr w:type="spellStart"/>
      <w:r w:rsidRPr="00633536">
        <w:rPr>
          <w:rFonts w:asciiTheme="minorHAnsi" w:hAnsiTheme="minorHAnsi"/>
          <w:sz w:val="22"/>
          <w:szCs w:val="22"/>
        </w:rPr>
        <w:t>Merow</w:t>
      </w:r>
      <w:proofErr w:type="spellEnd"/>
      <w:r w:rsidRPr="00633536">
        <w:rPr>
          <w:rFonts w:asciiTheme="minorHAnsi" w:hAnsiTheme="minorHAnsi"/>
          <w:sz w:val="22"/>
          <w:szCs w:val="22"/>
        </w:rPr>
        <w:t xml:space="preserve">, C., </w:t>
      </w:r>
      <w:proofErr w:type="spellStart"/>
      <w:r w:rsidRPr="00633536">
        <w:rPr>
          <w:rFonts w:asciiTheme="minorHAnsi" w:hAnsiTheme="minorHAnsi"/>
          <w:sz w:val="22"/>
          <w:szCs w:val="22"/>
        </w:rPr>
        <w:t>Guélat</w:t>
      </w:r>
      <w:proofErr w:type="spellEnd"/>
      <w:r w:rsidRPr="00633536">
        <w:rPr>
          <w:rFonts w:asciiTheme="minorHAnsi" w:hAnsiTheme="minorHAnsi"/>
          <w:sz w:val="22"/>
          <w:szCs w:val="22"/>
        </w:rPr>
        <w:t xml:space="preserve">, J., Latimer, A.M., </w:t>
      </w:r>
      <w:proofErr w:type="spellStart"/>
      <w:r w:rsidRPr="00633536">
        <w:rPr>
          <w:rFonts w:asciiTheme="minorHAnsi" w:hAnsiTheme="minorHAnsi"/>
          <w:sz w:val="22"/>
          <w:szCs w:val="22"/>
        </w:rPr>
        <w:t>Kéry</w:t>
      </w:r>
      <w:proofErr w:type="spellEnd"/>
      <w:r w:rsidRPr="00633536">
        <w:rPr>
          <w:rFonts w:asciiTheme="minorHAnsi" w:hAnsiTheme="minorHAnsi"/>
          <w:sz w:val="22"/>
          <w:szCs w:val="22"/>
        </w:rPr>
        <w:t xml:space="preserve">, M., Gelfand, A.E., Wilson, A.M., Mortier, F. and </w:t>
      </w:r>
      <w:proofErr w:type="spellStart"/>
      <w:r w:rsidRPr="00633536">
        <w:rPr>
          <w:rFonts w:asciiTheme="minorHAnsi" w:hAnsiTheme="minorHAnsi"/>
          <w:sz w:val="22"/>
          <w:szCs w:val="22"/>
        </w:rPr>
        <w:t>Silander</w:t>
      </w:r>
      <w:proofErr w:type="spellEnd"/>
      <w:r w:rsidRPr="00633536">
        <w:rPr>
          <w:rFonts w:asciiTheme="minorHAnsi" w:hAnsiTheme="minorHAnsi"/>
          <w:sz w:val="22"/>
          <w:szCs w:val="22"/>
        </w:rPr>
        <w:t xml:space="preserve"> Jr, J.A., 2015. Hierarchical Bayesian species distribution models with the </w:t>
      </w:r>
      <w:proofErr w:type="spellStart"/>
      <w:r w:rsidRPr="00633536">
        <w:rPr>
          <w:rFonts w:asciiTheme="minorHAnsi" w:hAnsiTheme="minorHAnsi"/>
          <w:sz w:val="22"/>
          <w:szCs w:val="22"/>
        </w:rPr>
        <w:t>hSDM</w:t>
      </w:r>
      <w:proofErr w:type="spellEnd"/>
      <w:r w:rsidRPr="00633536">
        <w:rPr>
          <w:rFonts w:asciiTheme="minorHAnsi" w:hAnsiTheme="minorHAnsi"/>
          <w:sz w:val="22"/>
          <w:szCs w:val="22"/>
        </w:rPr>
        <w:t xml:space="preserve"> R Package.</w:t>
      </w:r>
    </w:p>
    <w:p w14:paraId="56350C4A" w14:textId="77777777" w:rsidR="00633536" w:rsidRDefault="00633536" w:rsidP="00C15CA3">
      <w:pPr>
        <w:rPr>
          <w:rFonts w:asciiTheme="minorHAnsi" w:hAnsiTheme="minorHAnsi"/>
          <w:sz w:val="22"/>
          <w:szCs w:val="22"/>
        </w:rPr>
      </w:pPr>
    </w:p>
    <w:p w14:paraId="5544842A" w14:textId="7B530036" w:rsidR="00E00B3A" w:rsidRDefault="00E00B3A" w:rsidP="00C15CA3">
      <w:pPr>
        <w:rPr>
          <w:rFonts w:asciiTheme="minorHAnsi" w:hAnsiTheme="minorHAnsi"/>
          <w:sz w:val="22"/>
          <w:szCs w:val="22"/>
        </w:rPr>
      </w:pPr>
      <w:proofErr w:type="spellStart"/>
      <w:r w:rsidRPr="00E00B3A">
        <w:rPr>
          <w:rFonts w:asciiTheme="minorHAnsi" w:hAnsiTheme="minorHAnsi"/>
          <w:sz w:val="22"/>
          <w:szCs w:val="22"/>
        </w:rPr>
        <w:t>Vierling</w:t>
      </w:r>
      <w:proofErr w:type="spellEnd"/>
      <w:r w:rsidR="00CD4E90">
        <w:rPr>
          <w:rFonts w:ascii="Arial" w:hAnsi="Arial" w:cs="Arial"/>
          <w:color w:val="222222"/>
          <w:sz w:val="20"/>
          <w:szCs w:val="20"/>
          <w:shd w:val="clear" w:color="auto" w:fill="FFFFFF"/>
        </w:rPr>
        <w:t xml:space="preserve">, K.T., C.E. Swift, A.T. Hudak, J.C. </w:t>
      </w:r>
      <w:proofErr w:type="spellStart"/>
      <w:r w:rsidR="00CD4E90">
        <w:rPr>
          <w:rFonts w:ascii="Arial" w:hAnsi="Arial" w:cs="Arial"/>
          <w:color w:val="222222"/>
          <w:sz w:val="20"/>
          <w:szCs w:val="20"/>
          <w:shd w:val="clear" w:color="auto" w:fill="FFFFFF"/>
        </w:rPr>
        <w:t>Vogeler</w:t>
      </w:r>
      <w:proofErr w:type="spellEnd"/>
      <w:r w:rsidR="00CD4E90">
        <w:rPr>
          <w:rFonts w:ascii="Arial" w:hAnsi="Arial" w:cs="Arial"/>
          <w:color w:val="222222"/>
          <w:sz w:val="20"/>
          <w:szCs w:val="20"/>
          <w:shd w:val="clear" w:color="auto" w:fill="FFFFFF"/>
        </w:rPr>
        <w:t xml:space="preserve">, and L.A. </w:t>
      </w:r>
      <w:proofErr w:type="spellStart"/>
      <w:r w:rsidR="00CD4E90">
        <w:rPr>
          <w:rFonts w:ascii="Arial" w:hAnsi="Arial" w:cs="Arial"/>
          <w:color w:val="222222"/>
          <w:sz w:val="20"/>
          <w:szCs w:val="20"/>
          <w:shd w:val="clear" w:color="auto" w:fill="FFFFFF"/>
        </w:rPr>
        <w:t>Vierling</w:t>
      </w:r>
      <w:proofErr w:type="spellEnd"/>
      <w:r w:rsidRPr="00E00B3A">
        <w:rPr>
          <w:rFonts w:asciiTheme="minorHAnsi" w:hAnsiTheme="minorHAnsi"/>
          <w:sz w:val="22"/>
          <w:szCs w:val="22"/>
        </w:rPr>
        <w:t>. 2014</w:t>
      </w:r>
      <w:r>
        <w:rPr>
          <w:rFonts w:asciiTheme="minorHAnsi" w:hAnsiTheme="minorHAnsi"/>
          <w:sz w:val="22"/>
          <w:szCs w:val="22"/>
        </w:rPr>
        <w:t xml:space="preserve">. </w:t>
      </w:r>
      <w:r w:rsidRPr="00E00B3A">
        <w:rPr>
          <w:rFonts w:asciiTheme="minorHAnsi" w:hAnsiTheme="minorHAnsi"/>
          <w:sz w:val="22"/>
          <w:szCs w:val="22"/>
        </w:rPr>
        <w:t>How much does the time lag between wildlife field-data collection and LiDAR-data acquisition matter for studies of animal distributions? A case study using bird communities</w:t>
      </w:r>
      <w:r>
        <w:rPr>
          <w:rFonts w:asciiTheme="minorHAnsi" w:hAnsiTheme="minorHAnsi"/>
          <w:sz w:val="22"/>
          <w:szCs w:val="22"/>
        </w:rPr>
        <w:t>.</w:t>
      </w:r>
      <w:r w:rsidRPr="00E00B3A">
        <w:rPr>
          <w:rFonts w:asciiTheme="minorHAnsi" w:hAnsiTheme="minorHAnsi"/>
          <w:sz w:val="22"/>
          <w:szCs w:val="22"/>
        </w:rPr>
        <w:t xml:space="preserve"> Remote Sensing Letters 5: 185-193</w:t>
      </w:r>
      <w:r>
        <w:rPr>
          <w:rFonts w:asciiTheme="minorHAnsi" w:hAnsiTheme="minorHAnsi"/>
          <w:sz w:val="22"/>
          <w:szCs w:val="22"/>
        </w:rPr>
        <w:t xml:space="preserve">. </w:t>
      </w:r>
    </w:p>
    <w:p w14:paraId="4D60BEA4" w14:textId="77777777" w:rsidR="00E00B3A" w:rsidRDefault="00E00B3A" w:rsidP="00C15CA3">
      <w:pPr>
        <w:rPr>
          <w:rFonts w:asciiTheme="minorHAnsi" w:hAnsiTheme="minorHAnsi"/>
          <w:sz w:val="22"/>
          <w:szCs w:val="22"/>
        </w:rPr>
      </w:pPr>
    </w:p>
    <w:p w14:paraId="081A5068" w14:textId="49FA6FBC" w:rsidR="00C15CA3" w:rsidRDefault="00C15CA3" w:rsidP="00C15CA3">
      <w:pPr>
        <w:rPr>
          <w:rFonts w:asciiTheme="minorHAnsi" w:hAnsiTheme="minorHAnsi"/>
          <w:sz w:val="22"/>
          <w:szCs w:val="22"/>
        </w:rPr>
      </w:pPr>
      <w:proofErr w:type="spellStart"/>
      <w:r w:rsidRPr="00C15CA3">
        <w:rPr>
          <w:rFonts w:asciiTheme="minorHAnsi" w:hAnsiTheme="minorHAnsi"/>
          <w:sz w:val="22"/>
          <w:szCs w:val="22"/>
        </w:rPr>
        <w:t>Vogeler</w:t>
      </w:r>
      <w:proofErr w:type="spellEnd"/>
      <w:r w:rsidR="00BB0C7E" w:rsidRPr="00BB0C7E">
        <w:rPr>
          <w:rFonts w:asciiTheme="minorHAnsi" w:hAnsiTheme="minorHAnsi"/>
          <w:sz w:val="22"/>
          <w:szCs w:val="22"/>
        </w:rPr>
        <w:t xml:space="preserve">, </w:t>
      </w:r>
      <w:r w:rsidR="00BB0C7E">
        <w:rPr>
          <w:rFonts w:asciiTheme="minorHAnsi" w:hAnsiTheme="minorHAnsi"/>
          <w:sz w:val="22"/>
          <w:szCs w:val="22"/>
        </w:rPr>
        <w:t xml:space="preserve">J.C., </w:t>
      </w:r>
      <w:r w:rsidR="00BB0C7E" w:rsidRPr="00BB0C7E">
        <w:rPr>
          <w:rFonts w:asciiTheme="minorHAnsi" w:hAnsiTheme="minorHAnsi"/>
          <w:sz w:val="22"/>
          <w:szCs w:val="22"/>
        </w:rPr>
        <w:t>A</w:t>
      </w:r>
      <w:r w:rsidR="00BB0C7E">
        <w:rPr>
          <w:rFonts w:asciiTheme="minorHAnsi" w:hAnsiTheme="minorHAnsi"/>
          <w:sz w:val="22"/>
          <w:szCs w:val="22"/>
        </w:rPr>
        <w:t>.</w:t>
      </w:r>
      <w:r w:rsidR="00BB0C7E" w:rsidRPr="00BB0C7E">
        <w:rPr>
          <w:rFonts w:asciiTheme="minorHAnsi" w:hAnsiTheme="minorHAnsi"/>
          <w:sz w:val="22"/>
          <w:szCs w:val="22"/>
        </w:rPr>
        <w:t>T</w:t>
      </w:r>
      <w:r w:rsidR="00BB0C7E">
        <w:rPr>
          <w:rFonts w:asciiTheme="minorHAnsi" w:hAnsiTheme="minorHAnsi"/>
          <w:sz w:val="22"/>
          <w:szCs w:val="22"/>
        </w:rPr>
        <w:t>.</w:t>
      </w:r>
      <w:r w:rsidR="00BB0C7E" w:rsidRPr="00BB0C7E">
        <w:rPr>
          <w:rFonts w:asciiTheme="minorHAnsi" w:hAnsiTheme="minorHAnsi"/>
          <w:sz w:val="22"/>
          <w:szCs w:val="22"/>
        </w:rPr>
        <w:t xml:space="preserve"> Hudak, L</w:t>
      </w:r>
      <w:r w:rsidR="00BB0C7E">
        <w:rPr>
          <w:rFonts w:asciiTheme="minorHAnsi" w:hAnsiTheme="minorHAnsi"/>
          <w:sz w:val="22"/>
          <w:szCs w:val="22"/>
        </w:rPr>
        <w:t>.</w:t>
      </w:r>
      <w:r w:rsidR="00BB0C7E" w:rsidRPr="00BB0C7E">
        <w:rPr>
          <w:rFonts w:asciiTheme="minorHAnsi" w:hAnsiTheme="minorHAnsi"/>
          <w:sz w:val="22"/>
          <w:szCs w:val="22"/>
        </w:rPr>
        <w:t>A</w:t>
      </w:r>
      <w:r w:rsidR="00BB0C7E">
        <w:rPr>
          <w:rFonts w:asciiTheme="minorHAnsi" w:hAnsiTheme="minorHAnsi"/>
          <w:sz w:val="22"/>
          <w:szCs w:val="22"/>
        </w:rPr>
        <w:t>.</w:t>
      </w:r>
      <w:r w:rsidR="00BB0C7E" w:rsidRPr="00BB0C7E">
        <w:rPr>
          <w:rFonts w:asciiTheme="minorHAnsi" w:hAnsiTheme="minorHAnsi"/>
          <w:sz w:val="22"/>
          <w:szCs w:val="22"/>
        </w:rPr>
        <w:t xml:space="preserve"> </w:t>
      </w:r>
      <w:proofErr w:type="spellStart"/>
      <w:r w:rsidR="00BB0C7E" w:rsidRPr="00BB0C7E">
        <w:rPr>
          <w:rFonts w:asciiTheme="minorHAnsi" w:hAnsiTheme="minorHAnsi"/>
          <w:sz w:val="22"/>
          <w:szCs w:val="22"/>
        </w:rPr>
        <w:t>Vierling</w:t>
      </w:r>
      <w:proofErr w:type="spellEnd"/>
      <w:r w:rsidR="00BB0C7E" w:rsidRPr="00BB0C7E">
        <w:rPr>
          <w:rFonts w:asciiTheme="minorHAnsi" w:hAnsiTheme="minorHAnsi"/>
          <w:sz w:val="22"/>
          <w:szCs w:val="22"/>
        </w:rPr>
        <w:t xml:space="preserve">, </w:t>
      </w:r>
      <w:r w:rsidR="00BC558A">
        <w:rPr>
          <w:rFonts w:asciiTheme="minorHAnsi" w:hAnsiTheme="minorHAnsi"/>
          <w:sz w:val="22"/>
          <w:szCs w:val="22"/>
        </w:rPr>
        <w:t xml:space="preserve">and </w:t>
      </w:r>
      <w:r w:rsidR="00BB0C7E" w:rsidRPr="00BB0C7E">
        <w:rPr>
          <w:rFonts w:asciiTheme="minorHAnsi" w:hAnsiTheme="minorHAnsi"/>
          <w:sz w:val="22"/>
          <w:szCs w:val="22"/>
        </w:rPr>
        <w:t>K</w:t>
      </w:r>
      <w:r w:rsidR="00BC558A">
        <w:rPr>
          <w:rFonts w:asciiTheme="minorHAnsi" w:hAnsiTheme="minorHAnsi"/>
          <w:sz w:val="22"/>
          <w:szCs w:val="22"/>
        </w:rPr>
        <w:t>.</w:t>
      </w:r>
      <w:r w:rsidR="00BB0C7E" w:rsidRPr="00BB0C7E">
        <w:rPr>
          <w:rFonts w:asciiTheme="minorHAnsi" w:hAnsiTheme="minorHAnsi"/>
          <w:sz w:val="22"/>
          <w:szCs w:val="22"/>
        </w:rPr>
        <w:t>T</w:t>
      </w:r>
      <w:r w:rsidR="00BC558A">
        <w:rPr>
          <w:rFonts w:asciiTheme="minorHAnsi" w:hAnsiTheme="minorHAnsi"/>
          <w:sz w:val="22"/>
          <w:szCs w:val="22"/>
        </w:rPr>
        <w:t>.</w:t>
      </w:r>
      <w:r w:rsidR="00BB0C7E" w:rsidRPr="00BB0C7E">
        <w:rPr>
          <w:rFonts w:asciiTheme="minorHAnsi" w:hAnsiTheme="minorHAnsi"/>
          <w:sz w:val="22"/>
          <w:szCs w:val="22"/>
        </w:rPr>
        <w:t xml:space="preserve"> </w:t>
      </w:r>
      <w:proofErr w:type="spellStart"/>
      <w:r w:rsidR="00BB0C7E" w:rsidRPr="00BB0C7E">
        <w:rPr>
          <w:rFonts w:asciiTheme="minorHAnsi" w:hAnsiTheme="minorHAnsi"/>
          <w:sz w:val="22"/>
          <w:szCs w:val="22"/>
        </w:rPr>
        <w:t>Vierling</w:t>
      </w:r>
      <w:proofErr w:type="spellEnd"/>
      <w:r w:rsidRPr="00C15CA3">
        <w:rPr>
          <w:rFonts w:asciiTheme="minorHAnsi" w:hAnsiTheme="minorHAnsi"/>
          <w:sz w:val="22"/>
          <w:szCs w:val="22"/>
        </w:rPr>
        <w:t>.</w:t>
      </w:r>
      <w:r>
        <w:rPr>
          <w:rFonts w:asciiTheme="minorHAnsi" w:hAnsiTheme="minorHAnsi"/>
          <w:sz w:val="22"/>
          <w:szCs w:val="22"/>
        </w:rPr>
        <w:t xml:space="preserve"> 2013. </w:t>
      </w:r>
      <w:r w:rsidRPr="00C15CA3">
        <w:rPr>
          <w:rFonts w:asciiTheme="minorHAnsi" w:hAnsiTheme="minorHAnsi"/>
          <w:sz w:val="22"/>
          <w:szCs w:val="22"/>
        </w:rPr>
        <w:t>Lidar-</w:t>
      </w:r>
      <w:r w:rsidR="00BC558A">
        <w:rPr>
          <w:rFonts w:asciiTheme="minorHAnsi" w:hAnsiTheme="minorHAnsi"/>
          <w:sz w:val="22"/>
          <w:szCs w:val="22"/>
        </w:rPr>
        <w:t>d</w:t>
      </w:r>
      <w:r w:rsidR="00BC558A" w:rsidRPr="00C15CA3">
        <w:rPr>
          <w:rFonts w:asciiTheme="minorHAnsi" w:hAnsiTheme="minorHAnsi"/>
          <w:sz w:val="22"/>
          <w:szCs w:val="22"/>
        </w:rPr>
        <w:t xml:space="preserve">erived </w:t>
      </w:r>
      <w:r w:rsidR="00BC558A">
        <w:rPr>
          <w:rFonts w:asciiTheme="minorHAnsi" w:hAnsiTheme="minorHAnsi"/>
          <w:sz w:val="22"/>
          <w:szCs w:val="22"/>
        </w:rPr>
        <w:t>c</w:t>
      </w:r>
      <w:r w:rsidR="00BC558A" w:rsidRPr="00C15CA3">
        <w:rPr>
          <w:rFonts w:asciiTheme="minorHAnsi" w:hAnsiTheme="minorHAnsi"/>
          <w:sz w:val="22"/>
          <w:szCs w:val="22"/>
        </w:rPr>
        <w:t xml:space="preserve">anopy </w:t>
      </w:r>
      <w:r w:rsidR="00BC558A">
        <w:rPr>
          <w:rFonts w:asciiTheme="minorHAnsi" w:hAnsiTheme="minorHAnsi"/>
          <w:sz w:val="22"/>
          <w:szCs w:val="22"/>
        </w:rPr>
        <w:t>a</w:t>
      </w:r>
      <w:r w:rsidR="00BC558A" w:rsidRPr="00C15CA3">
        <w:rPr>
          <w:rFonts w:asciiTheme="minorHAnsi" w:hAnsiTheme="minorHAnsi"/>
          <w:sz w:val="22"/>
          <w:szCs w:val="22"/>
        </w:rPr>
        <w:t xml:space="preserve">rchitecture </w:t>
      </w:r>
      <w:r w:rsidR="00BC558A">
        <w:rPr>
          <w:rFonts w:asciiTheme="minorHAnsi" w:hAnsiTheme="minorHAnsi"/>
          <w:sz w:val="22"/>
          <w:szCs w:val="22"/>
        </w:rPr>
        <w:t>p</w:t>
      </w:r>
      <w:r w:rsidR="00BC558A" w:rsidRPr="00C15CA3">
        <w:rPr>
          <w:rFonts w:asciiTheme="minorHAnsi" w:hAnsiTheme="minorHAnsi"/>
          <w:sz w:val="22"/>
          <w:szCs w:val="22"/>
        </w:rPr>
        <w:t xml:space="preserve">redicts </w:t>
      </w:r>
      <w:r w:rsidR="00BC558A">
        <w:rPr>
          <w:rFonts w:asciiTheme="minorHAnsi" w:hAnsiTheme="minorHAnsi"/>
          <w:sz w:val="22"/>
          <w:szCs w:val="22"/>
        </w:rPr>
        <w:t>b</w:t>
      </w:r>
      <w:r w:rsidR="00BC558A" w:rsidRPr="00C15CA3">
        <w:rPr>
          <w:rFonts w:asciiTheme="minorHAnsi" w:hAnsiTheme="minorHAnsi"/>
          <w:sz w:val="22"/>
          <w:szCs w:val="22"/>
        </w:rPr>
        <w:t xml:space="preserve">rown </w:t>
      </w:r>
      <w:r w:rsidR="00BC558A">
        <w:rPr>
          <w:rFonts w:asciiTheme="minorHAnsi" w:hAnsiTheme="minorHAnsi"/>
          <w:sz w:val="22"/>
          <w:szCs w:val="22"/>
        </w:rPr>
        <w:t>c</w:t>
      </w:r>
      <w:r w:rsidR="00BC558A" w:rsidRPr="00C15CA3">
        <w:rPr>
          <w:rFonts w:asciiTheme="minorHAnsi" w:hAnsiTheme="minorHAnsi"/>
          <w:sz w:val="22"/>
          <w:szCs w:val="22"/>
        </w:rPr>
        <w:t xml:space="preserve">reeper </w:t>
      </w:r>
      <w:r w:rsidR="00BC558A">
        <w:rPr>
          <w:rFonts w:asciiTheme="minorHAnsi" w:hAnsiTheme="minorHAnsi"/>
          <w:sz w:val="22"/>
          <w:szCs w:val="22"/>
        </w:rPr>
        <w:t>o</w:t>
      </w:r>
      <w:r w:rsidR="00BC558A" w:rsidRPr="00C15CA3">
        <w:rPr>
          <w:rFonts w:asciiTheme="minorHAnsi" w:hAnsiTheme="minorHAnsi"/>
          <w:sz w:val="22"/>
          <w:szCs w:val="22"/>
        </w:rPr>
        <w:t xml:space="preserve">ccupancy </w:t>
      </w:r>
      <w:r w:rsidRPr="00C15CA3">
        <w:rPr>
          <w:rFonts w:asciiTheme="minorHAnsi" w:hAnsiTheme="minorHAnsi"/>
          <w:sz w:val="22"/>
          <w:szCs w:val="22"/>
        </w:rPr>
        <w:t xml:space="preserve">of </w:t>
      </w:r>
      <w:r w:rsidR="00BC558A">
        <w:rPr>
          <w:rFonts w:asciiTheme="minorHAnsi" w:hAnsiTheme="minorHAnsi"/>
          <w:sz w:val="22"/>
          <w:szCs w:val="22"/>
        </w:rPr>
        <w:t>t</w:t>
      </w:r>
      <w:r w:rsidR="00BC558A" w:rsidRPr="00C15CA3">
        <w:rPr>
          <w:rFonts w:asciiTheme="minorHAnsi" w:hAnsiTheme="minorHAnsi"/>
          <w:sz w:val="22"/>
          <w:szCs w:val="22"/>
        </w:rPr>
        <w:t xml:space="preserve">wo </w:t>
      </w:r>
      <w:r w:rsidR="00BC558A">
        <w:rPr>
          <w:rFonts w:asciiTheme="minorHAnsi" w:hAnsiTheme="minorHAnsi"/>
          <w:sz w:val="22"/>
          <w:szCs w:val="22"/>
        </w:rPr>
        <w:t>w</w:t>
      </w:r>
      <w:r w:rsidR="00BC558A" w:rsidRPr="00C15CA3">
        <w:rPr>
          <w:rFonts w:asciiTheme="minorHAnsi" w:hAnsiTheme="minorHAnsi"/>
          <w:sz w:val="22"/>
          <w:szCs w:val="22"/>
        </w:rPr>
        <w:t xml:space="preserve">estern </w:t>
      </w:r>
      <w:r w:rsidR="00BC558A">
        <w:rPr>
          <w:rFonts w:asciiTheme="minorHAnsi" w:hAnsiTheme="minorHAnsi"/>
          <w:sz w:val="22"/>
          <w:szCs w:val="22"/>
        </w:rPr>
        <w:t>c</w:t>
      </w:r>
      <w:r w:rsidR="00BC558A" w:rsidRPr="00C15CA3">
        <w:rPr>
          <w:rFonts w:asciiTheme="minorHAnsi" w:hAnsiTheme="minorHAnsi"/>
          <w:sz w:val="22"/>
          <w:szCs w:val="22"/>
        </w:rPr>
        <w:t xml:space="preserve">oniferous </w:t>
      </w:r>
      <w:r w:rsidR="00BC558A">
        <w:rPr>
          <w:rFonts w:asciiTheme="minorHAnsi" w:hAnsiTheme="minorHAnsi"/>
          <w:sz w:val="22"/>
          <w:szCs w:val="22"/>
        </w:rPr>
        <w:t>f</w:t>
      </w:r>
      <w:r w:rsidR="00BC558A" w:rsidRPr="00C15CA3">
        <w:rPr>
          <w:rFonts w:asciiTheme="minorHAnsi" w:hAnsiTheme="minorHAnsi"/>
          <w:sz w:val="22"/>
          <w:szCs w:val="22"/>
        </w:rPr>
        <w:t>orests</w:t>
      </w:r>
      <w:r w:rsidR="00E00B3A">
        <w:rPr>
          <w:rFonts w:asciiTheme="minorHAnsi" w:hAnsiTheme="minorHAnsi"/>
          <w:sz w:val="22"/>
          <w:szCs w:val="22"/>
        </w:rPr>
        <w:t>. C</w:t>
      </w:r>
      <w:r w:rsidR="00E00B3A" w:rsidRPr="00E00B3A">
        <w:rPr>
          <w:rFonts w:asciiTheme="minorHAnsi" w:hAnsiTheme="minorHAnsi"/>
          <w:sz w:val="22"/>
          <w:szCs w:val="22"/>
        </w:rPr>
        <w:t>ondor 115</w:t>
      </w:r>
      <w:r w:rsidR="00E00B3A">
        <w:rPr>
          <w:rFonts w:asciiTheme="minorHAnsi" w:hAnsiTheme="minorHAnsi"/>
          <w:sz w:val="22"/>
          <w:szCs w:val="22"/>
        </w:rPr>
        <w:t>:</w:t>
      </w:r>
      <w:r w:rsidR="00E00B3A" w:rsidRPr="00E00B3A">
        <w:rPr>
          <w:rFonts w:asciiTheme="minorHAnsi" w:hAnsiTheme="minorHAnsi"/>
          <w:sz w:val="22"/>
          <w:szCs w:val="22"/>
        </w:rPr>
        <w:t>614–622</w:t>
      </w:r>
    </w:p>
    <w:p w14:paraId="0E7B010C" w14:textId="1FE3F0C5" w:rsidR="00E00B3A" w:rsidRDefault="00E00B3A" w:rsidP="00C15CA3">
      <w:pPr>
        <w:rPr>
          <w:rFonts w:asciiTheme="minorHAnsi" w:hAnsiTheme="minorHAnsi"/>
          <w:sz w:val="22"/>
          <w:szCs w:val="22"/>
        </w:rPr>
      </w:pPr>
    </w:p>
    <w:p w14:paraId="044B3D6D" w14:textId="267D490C" w:rsidR="009954AB" w:rsidRPr="009954AB" w:rsidRDefault="009954AB" w:rsidP="009954AB">
      <w:pPr>
        <w:rPr>
          <w:rFonts w:asciiTheme="minorHAnsi" w:hAnsiTheme="minorHAnsi" w:cstheme="minorHAnsi"/>
          <w:sz w:val="22"/>
          <w:szCs w:val="22"/>
        </w:rPr>
      </w:pPr>
      <w:r w:rsidRPr="009954AB">
        <w:rPr>
          <w:rFonts w:asciiTheme="minorHAnsi" w:hAnsiTheme="minorHAnsi" w:cstheme="minorHAnsi"/>
          <w:sz w:val="22"/>
          <w:szCs w:val="22"/>
        </w:rPr>
        <w:t>Wasserman</w:t>
      </w:r>
      <w:r w:rsidR="00C31970">
        <w:rPr>
          <w:rFonts w:asciiTheme="minorHAnsi" w:hAnsiTheme="minorHAnsi" w:cstheme="minorHAnsi"/>
          <w:sz w:val="22"/>
          <w:szCs w:val="22"/>
        </w:rPr>
        <w:t>, F.E.</w:t>
      </w:r>
      <w:r w:rsidRPr="009954AB">
        <w:rPr>
          <w:rFonts w:asciiTheme="minorHAnsi" w:hAnsiTheme="minorHAnsi" w:cstheme="minorHAnsi"/>
          <w:sz w:val="22"/>
          <w:szCs w:val="22"/>
        </w:rPr>
        <w:t xml:space="preserve"> 1980</w:t>
      </w:r>
      <w:r>
        <w:rPr>
          <w:rFonts w:asciiTheme="minorHAnsi" w:hAnsiTheme="minorHAnsi" w:cstheme="minorHAnsi"/>
          <w:sz w:val="22"/>
          <w:szCs w:val="22"/>
        </w:rPr>
        <w:t xml:space="preserve">. </w:t>
      </w:r>
      <w:r w:rsidRPr="009954AB">
        <w:rPr>
          <w:rFonts w:asciiTheme="minorHAnsi" w:hAnsiTheme="minorHAnsi" w:cstheme="minorHAnsi"/>
          <w:sz w:val="22"/>
          <w:szCs w:val="22"/>
        </w:rPr>
        <w:t xml:space="preserve">Territorial </w:t>
      </w:r>
      <w:r w:rsidR="00BC558A">
        <w:rPr>
          <w:rFonts w:asciiTheme="minorHAnsi" w:hAnsiTheme="minorHAnsi" w:cstheme="minorHAnsi"/>
          <w:sz w:val="22"/>
          <w:szCs w:val="22"/>
        </w:rPr>
        <w:t>b</w:t>
      </w:r>
      <w:r w:rsidR="00BC558A" w:rsidRPr="009954AB">
        <w:rPr>
          <w:rFonts w:asciiTheme="minorHAnsi" w:hAnsiTheme="minorHAnsi" w:cstheme="minorHAnsi"/>
          <w:sz w:val="22"/>
          <w:szCs w:val="22"/>
        </w:rPr>
        <w:t xml:space="preserve">ehavior </w:t>
      </w:r>
      <w:r w:rsidRPr="009954AB">
        <w:rPr>
          <w:rFonts w:asciiTheme="minorHAnsi" w:hAnsiTheme="minorHAnsi" w:cstheme="minorHAnsi"/>
          <w:sz w:val="22"/>
          <w:szCs w:val="22"/>
        </w:rPr>
        <w:t xml:space="preserve">in a </w:t>
      </w:r>
      <w:r w:rsidR="00BC558A">
        <w:rPr>
          <w:rFonts w:asciiTheme="minorHAnsi" w:hAnsiTheme="minorHAnsi" w:cstheme="minorHAnsi"/>
          <w:sz w:val="22"/>
          <w:szCs w:val="22"/>
        </w:rPr>
        <w:t>p</w:t>
      </w:r>
      <w:r w:rsidR="00BC558A" w:rsidRPr="009954AB">
        <w:rPr>
          <w:rFonts w:asciiTheme="minorHAnsi" w:hAnsiTheme="minorHAnsi" w:cstheme="minorHAnsi"/>
          <w:sz w:val="22"/>
          <w:szCs w:val="22"/>
        </w:rPr>
        <w:t xml:space="preserve">air </w:t>
      </w:r>
      <w:r w:rsidRPr="009954AB">
        <w:rPr>
          <w:rFonts w:asciiTheme="minorHAnsi" w:hAnsiTheme="minorHAnsi" w:cstheme="minorHAnsi"/>
          <w:sz w:val="22"/>
          <w:szCs w:val="22"/>
        </w:rPr>
        <w:t xml:space="preserve">of </w:t>
      </w:r>
      <w:r w:rsidR="00BC558A">
        <w:rPr>
          <w:rFonts w:asciiTheme="minorHAnsi" w:hAnsiTheme="minorHAnsi" w:cstheme="minorHAnsi"/>
          <w:sz w:val="22"/>
          <w:szCs w:val="22"/>
        </w:rPr>
        <w:t>w</w:t>
      </w:r>
      <w:r w:rsidR="00BC558A" w:rsidRPr="009954AB">
        <w:rPr>
          <w:rFonts w:asciiTheme="minorHAnsi" w:hAnsiTheme="minorHAnsi" w:cstheme="minorHAnsi"/>
          <w:sz w:val="22"/>
          <w:szCs w:val="22"/>
        </w:rPr>
        <w:t>hite</w:t>
      </w:r>
      <w:r w:rsidRPr="009954AB">
        <w:rPr>
          <w:rFonts w:asciiTheme="minorHAnsi" w:hAnsiTheme="minorHAnsi" w:cstheme="minorHAnsi"/>
          <w:sz w:val="22"/>
          <w:szCs w:val="22"/>
        </w:rPr>
        <w:t>-</w:t>
      </w:r>
      <w:r w:rsidR="00BC558A">
        <w:rPr>
          <w:rFonts w:asciiTheme="minorHAnsi" w:hAnsiTheme="minorHAnsi" w:cstheme="minorHAnsi"/>
          <w:sz w:val="22"/>
          <w:szCs w:val="22"/>
        </w:rPr>
        <w:t>t</w:t>
      </w:r>
      <w:r w:rsidR="00BC558A" w:rsidRPr="009954AB">
        <w:rPr>
          <w:rFonts w:asciiTheme="minorHAnsi" w:hAnsiTheme="minorHAnsi" w:cstheme="minorHAnsi"/>
          <w:sz w:val="22"/>
          <w:szCs w:val="22"/>
        </w:rPr>
        <w:t xml:space="preserve">hroated </w:t>
      </w:r>
      <w:r w:rsidR="00BC558A">
        <w:rPr>
          <w:rFonts w:asciiTheme="minorHAnsi" w:hAnsiTheme="minorHAnsi" w:cstheme="minorHAnsi"/>
          <w:sz w:val="22"/>
          <w:szCs w:val="22"/>
        </w:rPr>
        <w:t>s</w:t>
      </w:r>
      <w:r w:rsidR="00BC558A" w:rsidRPr="009954AB">
        <w:rPr>
          <w:rFonts w:asciiTheme="minorHAnsi" w:hAnsiTheme="minorHAnsi" w:cstheme="minorHAnsi"/>
          <w:sz w:val="22"/>
          <w:szCs w:val="22"/>
        </w:rPr>
        <w:t>parrows</w:t>
      </w:r>
      <w:r>
        <w:rPr>
          <w:rFonts w:asciiTheme="minorHAnsi" w:hAnsiTheme="minorHAnsi" w:cstheme="minorHAnsi"/>
          <w:sz w:val="22"/>
          <w:szCs w:val="22"/>
        </w:rPr>
        <w:t>.</w:t>
      </w:r>
      <w:r w:rsidRPr="009954AB">
        <w:t xml:space="preserve"> </w:t>
      </w:r>
      <w:r w:rsidRPr="009954AB">
        <w:rPr>
          <w:rFonts w:asciiTheme="minorHAnsi" w:hAnsiTheme="minorHAnsi" w:cstheme="minorHAnsi"/>
          <w:sz w:val="22"/>
          <w:szCs w:val="22"/>
        </w:rPr>
        <w:t>Wilson Bulletin 92</w:t>
      </w:r>
      <w:r>
        <w:rPr>
          <w:rFonts w:asciiTheme="minorHAnsi" w:hAnsiTheme="minorHAnsi" w:cstheme="minorHAnsi"/>
          <w:sz w:val="22"/>
          <w:szCs w:val="22"/>
        </w:rPr>
        <w:t>:</w:t>
      </w:r>
      <w:r w:rsidRPr="009954AB">
        <w:rPr>
          <w:rFonts w:asciiTheme="minorHAnsi" w:hAnsiTheme="minorHAnsi" w:cstheme="minorHAnsi"/>
          <w:sz w:val="22"/>
          <w:szCs w:val="22"/>
        </w:rPr>
        <w:t>74-87</w:t>
      </w:r>
      <w:r>
        <w:rPr>
          <w:rFonts w:asciiTheme="minorHAnsi" w:hAnsiTheme="minorHAnsi" w:cstheme="minorHAnsi"/>
          <w:sz w:val="22"/>
          <w:szCs w:val="22"/>
        </w:rPr>
        <w:t>.</w:t>
      </w:r>
    </w:p>
    <w:p w14:paraId="2AE24B8A" w14:textId="77777777" w:rsidR="009954AB" w:rsidRDefault="009954AB" w:rsidP="00C15CA3">
      <w:pPr>
        <w:rPr>
          <w:rFonts w:asciiTheme="minorHAnsi" w:hAnsiTheme="minorHAnsi"/>
          <w:sz w:val="22"/>
          <w:szCs w:val="22"/>
        </w:rPr>
      </w:pPr>
    </w:p>
    <w:p w14:paraId="06986D04" w14:textId="2F68158C" w:rsidR="00E00B3A" w:rsidRDefault="00E00B3A" w:rsidP="00C15CA3">
      <w:pPr>
        <w:rPr>
          <w:rFonts w:asciiTheme="minorHAnsi" w:hAnsiTheme="minorHAnsi"/>
          <w:sz w:val="22"/>
          <w:szCs w:val="22"/>
        </w:rPr>
      </w:pPr>
      <w:proofErr w:type="spellStart"/>
      <w:r w:rsidRPr="00E00B3A">
        <w:rPr>
          <w:rFonts w:asciiTheme="minorHAnsi" w:hAnsiTheme="minorHAnsi"/>
          <w:sz w:val="22"/>
          <w:szCs w:val="22"/>
        </w:rPr>
        <w:t>Wilsey</w:t>
      </w:r>
      <w:proofErr w:type="spellEnd"/>
      <w:r w:rsidR="00B61B1A">
        <w:rPr>
          <w:rFonts w:asciiTheme="minorHAnsi" w:hAnsiTheme="minorHAnsi"/>
          <w:sz w:val="22"/>
          <w:szCs w:val="22"/>
        </w:rPr>
        <w:t xml:space="preserve">, C.B., </w:t>
      </w:r>
      <w:r w:rsidR="00B61B1A" w:rsidRPr="00B61B1A">
        <w:rPr>
          <w:rFonts w:asciiTheme="minorHAnsi" w:hAnsiTheme="minorHAnsi"/>
          <w:sz w:val="22"/>
          <w:szCs w:val="22"/>
        </w:rPr>
        <w:t>J</w:t>
      </w:r>
      <w:r w:rsidR="00B61B1A">
        <w:rPr>
          <w:rFonts w:asciiTheme="minorHAnsi" w:hAnsiTheme="minorHAnsi"/>
          <w:sz w:val="22"/>
          <w:szCs w:val="22"/>
        </w:rPr>
        <w:t>.</w:t>
      </w:r>
      <w:r w:rsidR="00B61B1A" w:rsidRPr="00B61B1A">
        <w:rPr>
          <w:rFonts w:asciiTheme="minorHAnsi" w:hAnsiTheme="minorHAnsi"/>
          <w:sz w:val="22"/>
          <w:szCs w:val="22"/>
        </w:rPr>
        <w:t>J</w:t>
      </w:r>
      <w:r w:rsidR="00B61B1A">
        <w:rPr>
          <w:rFonts w:asciiTheme="minorHAnsi" w:hAnsiTheme="minorHAnsi"/>
          <w:sz w:val="22"/>
          <w:szCs w:val="22"/>
        </w:rPr>
        <w:t>.</w:t>
      </w:r>
      <w:r w:rsidR="00B61B1A" w:rsidRPr="00B61B1A">
        <w:rPr>
          <w:rFonts w:asciiTheme="minorHAnsi" w:hAnsiTheme="minorHAnsi"/>
          <w:sz w:val="22"/>
          <w:szCs w:val="22"/>
        </w:rPr>
        <w:t xml:space="preserve"> Lawler, </w:t>
      </w:r>
      <w:r w:rsidR="00B61B1A">
        <w:rPr>
          <w:rFonts w:asciiTheme="minorHAnsi" w:hAnsiTheme="minorHAnsi"/>
          <w:sz w:val="22"/>
          <w:szCs w:val="22"/>
        </w:rPr>
        <w:t xml:space="preserve">and </w:t>
      </w:r>
      <w:r w:rsidR="00B61B1A" w:rsidRPr="00B61B1A">
        <w:rPr>
          <w:rFonts w:asciiTheme="minorHAnsi" w:hAnsiTheme="minorHAnsi"/>
          <w:sz w:val="22"/>
          <w:szCs w:val="22"/>
        </w:rPr>
        <w:t>D</w:t>
      </w:r>
      <w:r w:rsidR="00B61B1A">
        <w:rPr>
          <w:rFonts w:asciiTheme="minorHAnsi" w:hAnsiTheme="minorHAnsi"/>
          <w:sz w:val="22"/>
          <w:szCs w:val="22"/>
        </w:rPr>
        <w:t>.</w:t>
      </w:r>
      <w:r w:rsidR="00B61B1A" w:rsidRPr="00B61B1A">
        <w:rPr>
          <w:rFonts w:asciiTheme="minorHAnsi" w:hAnsiTheme="minorHAnsi"/>
          <w:sz w:val="22"/>
          <w:szCs w:val="22"/>
        </w:rPr>
        <w:t>A</w:t>
      </w:r>
      <w:r w:rsidR="00B61B1A">
        <w:rPr>
          <w:rFonts w:asciiTheme="minorHAnsi" w:hAnsiTheme="minorHAnsi"/>
          <w:sz w:val="22"/>
          <w:szCs w:val="22"/>
        </w:rPr>
        <w:t>.</w:t>
      </w:r>
      <w:r w:rsidR="00B61B1A" w:rsidRPr="00B61B1A">
        <w:rPr>
          <w:rFonts w:asciiTheme="minorHAnsi" w:hAnsiTheme="minorHAnsi"/>
          <w:sz w:val="22"/>
          <w:szCs w:val="22"/>
        </w:rPr>
        <w:t xml:space="preserve"> </w:t>
      </w:r>
      <w:proofErr w:type="spellStart"/>
      <w:r w:rsidR="00B61B1A" w:rsidRPr="00B61B1A">
        <w:rPr>
          <w:rFonts w:asciiTheme="minorHAnsi" w:hAnsiTheme="minorHAnsi"/>
          <w:sz w:val="22"/>
          <w:szCs w:val="22"/>
        </w:rPr>
        <w:t>Cimprich</w:t>
      </w:r>
      <w:proofErr w:type="spellEnd"/>
      <w:r w:rsidRPr="00E00B3A">
        <w:rPr>
          <w:rFonts w:asciiTheme="minorHAnsi" w:hAnsiTheme="minorHAnsi"/>
          <w:sz w:val="22"/>
          <w:szCs w:val="22"/>
        </w:rPr>
        <w:t>. 2012</w:t>
      </w:r>
      <w:r>
        <w:rPr>
          <w:rFonts w:asciiTheme="minorHAnsi" w:hAnsiTheme="minorHAnsi"/>
          <w:sz w:val="22"/>
          <w:szCs w:val="22"/>
        </w:rPr>
        <w:t xml:space="preserve">. </w:t>
      </w:r>
      <w:r w:rsidRPr="00E00B3A">
        <w:rPr>
          <w:rFonts w:asciiTheme="minorHAnsi" w:hAnsiTheme="minorHAnsi"/>
          <w:sz w:val="22"/>
          <w:szCs w:val="22"/>
        </w:rPr>
        <w:t xml:space="preserve">Performance of habitat suitability models for the endangered black-capped vireo built with </w:t>
      </w:r>
      <w:proofErr w:type="gramStart"/>
      <w:r w:rsidRPr="00E00B3A">
        <w:rPr>
          <w:rFonts w:asciiTheme="minorHAnsi" w:hAnsiTheme="minorHAnsi"/>
          <w:sz w:val="22"/>
          <w:szCs w:val="22"/>
        </w:rPr>
        <w:t>remotely-sensed</w:t>
      </w:r>
      <w:proofErr w:type="gramEnd"/>
      <w:r w:rsidRPr="00E00B3A">
        <w:rPr>
          <w:rFonts w:asciiTheme="minorHAnsi" w:hAnsiTheme="minorHAnsi"/>
          <w:sz w:val="22"/>
          <w:szCs w:val="22"/>
        </w:rPr>
        <w:t xml:space="preserve"> data</w:t>
      </w:r>
      <w:r>
        <w:rPr>
          <w:rFonts w:asciiTheme="minorHAnsi" w:hAnsiTheme="minorHAnsi"/>
          <w:sz w:val="22"/>
          <w:szCs w:val="22"/>
        </w:rPr>
        <w:t>.</w:t>
      </w:r>
      <w:r w:rsidR="003F47AE">
        <w:rPr>
          <w:rFonts w:asciiTheme="minorHAnsi" w:hAnsiTheme="minorHAnsi"/>
          <w:sz w:val="22"/>
          <w:szCs w:val="22"/>
        </w:rPr>
        <w:t xml:space="preserve"> </w:t>
      </w:r>
      <w:r w:rsidR="003F47AE" w:rsidRPr="003F47AE">
        <w:rPr>
          <w:rFonts w:asciiTheme="minorHAnsi" w:hAnsiTheme="minorHAnsi"/>
          <w:sz w:val="22"/>
          <w:szCs w:val="22"/>
        </w:rPr>
        <w:t>Remote Sensing of Environment</w:t>
      </w:r>
      <w:r w:rsidR="003F47AE">
        <w:rPr>
          <w:rFonts w:asciiTheme="minorHAnsi" w:hAnsiTheme="minorHAnsi"/>
          <w:sz w:val="22"/>
          <w:szCs w:val="22"/>
        </w:rPr>
        <w:t xml:space="preserve"> </w:t>
      </w:r>
      <w:r w:rsidR="003F47AE" w:rsidRPr="003F47AE">
        <w:rPr>
          <w:rFonts w:asciiTheme="minorHAnsi" w:hAnsiTheme="minorHAnsi"/>
          <w:sz w:val="22"/>
          <w:szCs w:val="22"/>
        </w:rPr>
        <w:t>119</w:t>
      </w:r>
      <w:r w:rsidR="003F47AE">
        <w:rPr>
          <w:rFonts w:asciiTheme="minorHAnsi" w:hAnsiTheme="minorHAnsi"/>
          <w:sz w:val="22"/>
          <w:szCs w:val="22"/>
        </w:rPr>
        <w:t>:</w:t>
      </w:r>
      <w:r w:rsidR="003F47AE" w:rsidRPr="003F47AE">
        <w:rPr>
          <w:rFonts w:asciiTheme="minorHAnsi" w:hAnsiTheme="minorHAnsi"/>
          <w:sz w:val="22"/>
          <w:szCs w:val="22"/>
        </w:rPr>
        <w:t>35-42.</w:t>
      </w:r>
    </w:p>
    <w:p w14:paraId="20EF21B8" w14:textId="10ED5A40" w:rsidR="009954AB" w:rsidRDefault="009954AB" w:rsidP="00C15CA3">
      <w:pPr>
        <w:rPr>
          <w:rFonts w:asciiTheme="minorHAnsi" w:hAnsiTheme="minorHAnsi"/>
          <w:sz w:val="22"/>
          <w:szCs w:val="22"/>
        </w:rPr>
      </w:pPr>
    </w:p>
    <w:p w14:paraId="6F2A84CC" w14:textId="5AE219AC" w:rsidR="009954AB" w:rsidRPr="009954AB" w:rsidRDefault="009954AB" w:rsidP="009954AB">
      <w:pPr>
        <w:rPr>
          <w:rFonts w:asciiTheme="minorHAnsi" w:hAnsiTheme="minorHAnsi" w:cstheme="minorHAnsi"/>
          <w:sz w:val="22"/>
          <w:szCs w:val="22"/>
        </w:rPr>
      </w:pPr>
      <w:r w:rsidRPr="009954AB">
        <w:rPr>
          <w:rFonts w:asciiTheme="minorHAnsi" w:hAnsiTheme="minorHAnsi" w:cstheme="minorHAnsi"/>
          <w:sz w:val="22"/>
          <w:szCs w:val="22"/>
        </w:rPr>
        <w:t>Wortman-</w:t>
      </w:r>
      <w:proofErr w:type="spellStart"/>
      <w:r w:rsidRPr="009954AB">
        <w:rPr>
          <w:rFonts w:asciiTheme="minorHAnsi" w:hAnsiTheme="minorHAnsi" w:cstheme="minorHAnsi"/>
          <w:sz w:val="22"/>
          <w:szCs w:val="22"/>
        </w:rPr>
        <w:t>Wunder</w:t>
      </w:r>
      <w:proofErr w:type="spellEnd"/>
      <w:r w:rsidR="00C31970">
        <w:rPr>
          <w:rFonts w:asciiTheme="minorHAnsi" w:hAnsiTheme="minorHAnsi" w:cstheme="minorHAnsi"/>
          <w:sz w:val="22"/>
          <w:szCs w:val="22"/>
        </w:rPr>
        <w:t>, E.</w:t>
      </w:r>
      <w:r w:rsidRPr="009954AB">
        <w:rPr>
          <w:rFonts w:asciiTheme="minorHAnsi" w:hAnsiTheme="minorHAnsi" w:cstheme="minorHAnsi"/>
          <w:sz w:val="22"/>
          <w:szCs w:val="22"/>
        </w:rPr>
        <w:t xml:space="preserve"> 1997</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 xml:space="preserve">Territory </w:t>
      </w:r>
      <w:r w:rsidR="00BC558A">
        <w:rPr>
          <w:rFonts w:asciiTheme="minorHAnsi" w:hAnsiTheme="minorHAnsi" w:cstheme="minorHAnsi"/>
          <w:sz w:val="22"/>
          <w:szCs w:val="22"/>
        </w:rPr>
        <w:t>s</w:t>
      </w:r>
      <w:r w:rsidR="00BC558A" w:rsidRPr="00C31970">
        <w:rPr>
          <w:rFonts w:asciiTheme="minorHAnsi" w:hAnsiTheme="minorHAnsi" w:cstheme="minorHAnsi"/>
          <w:sz w:val="22"/>
          <w:szCs w:val="22"/>
        </w:rPr>
        <w:t xml:space="preserve">ize </w:t>
      </w:r>
      <w:r w:rsidR="00C31970" w:rsidRPr="00C31970">
        <w:rPr>
          <w:rFonts w:asciiTheme="minorHAnsi" w:hAnsiTheme="minorHAnsi" w:cstheme="minorHAnsi"/>
          <w:sz w:val="22"/>
          <w:szCs w:val="22"/>
        </w:rPr>
        <w:t>in Lincoln's Sparrows (</w:t>
      </w:r>
      <w:proofErr w:type="spellStart"/>
      <w:r w:rsidR="00C31970" w:rsidRPr="00BC558A">
        <w:rPr>
          <w:rFonts w:asciiTheme="minorHAnsi" w:hAnsiTheme="minorHAnsi" w:cstheme="minorHAnsi"/>
          <w:i/>
          <w:iCs/>
          <w:sz w:val="22"/>
          <w:szCs w:val="22"/>
        </w:rPr>
        <w:t>Melospiza</w:t>
      </w:r>
      <w:proofErr w:type="spellEnd"/>
      <w:r w:rsidR="00C31970" w:rsidRPr="00BC558A">
        <w:rPr>
          <w:rFonts w:asciiTheme="minorHAnsi" w:hAnsiTheme="minorHAnsi" w:cstheme="minorHAnsi"/>
          <w:i/>
          <w:iCs/>
          <w:sz w:val="22"/>
          <w:szCs w:val="22"/>
        </w:rPr>
        <w:t xml:space="preserve"> </w:t>
      </w:r>
      <w:proofErr w:type="spellStart"/>
      <w:r w:rsidR="00C31970" w:rsidRPr="00BC558A">
        <w:rPr>
          <w:rFonts w:asciiTheme="minorHAnsi" w:hAnsiTheme="minorHAnsi" w:cstheme="minorHAnsi"/>
          <w:i/>
          <w:iCs/>
          <w:sz w:val="22"/>
          <w:szCs w:val="22"/>
        </w:rPr>
        <w:t>lincolnii</w:t>
      </w:r>
      <w:proofErr w:type="spellEnd"/>
      <w:r w:rsidR="00C31970" w:rsidRPr="00C31970">
        <w:rPr>
          <w:rFonts w:asciiTheme="minorHAnsi" w:hAnsiTheme="minorHAnsi" w:cstheme="minorHAnsi"/>
          <w:sz w:val="22"/>
          <w:szCs w:val="22"/>
        </w:rPr>
        <w:t>)</w:t>
      </w:r>
      <w:r w:rsidR="00C31970">
        <w:rPr>
          <w:rFonts w:asciiTheme="minorHAnsi" w:hAnsiTheme="minorHAnsi" w:cstheme="minorHAnsi"/>
          <w:sz w:val="22"/>
          <w:szCs w:val="22"/>
        </w:rPr>
        <w:t>.</w:t>
      </w:r>
      <w:r w:rsidR="00C31970" w:rsidRPr="00C31970">
        <w:t xml:space="preserve"> </w:t>
      </w:r>
      <w:r w:rsidR="00C31970" w:rsidRPr="00C31970">
        <w:rPr>
          <w:rFonts w:asciiTheme="minorHAnsi" w:hAnsiTheme="minorHAnsi" w:cstheme="minorHAnsi"/>
          <w:sz w:val="22"/>
          <w:szCs w:val="22"/>
        </w:rPr>
        <w:t>The Southwestern Naturalist</w:t>
      </w:r>
      <w:r w:rsidR="00C31970">
        <w:rPr>
          <w:rFonts w:asciiTheme="minorHAnsi" w:hAnsiTheme="minorHAnsi" w:cstheme="minorHAnsi"/>
          <w:sz w:val="22"/>
          <w:szCs w:val="22"/>
        </w:rPr>
        <w:t xml:space="preserve"> </w:t>
      </w:r>
      <w:r w:rsidR="00C31970" w:rsidRPr="00C31970">
        <w:rPr>
          <w:rFonts w:asciiTheme="minorHAnsi" w:hAnsiTheme="minorHAnsi" w:cstheme="minorHAnsi"/>
          <w:sz w:val="22"/>
          <w:szCs w:val="22"/>
        </w:rPr>
        <w:t>42</w:t>
      </w:r>
      <w:r w:rsidR="00C31970">
        <w:rPr>
          <w:rFonts w:asciiTheme="minorHAnsi" w:hAnsiTheme="minorHAnsi" w:cstheme="minorHAnsi"/>
          <w:sz w:val="22"/>
          <w:szCs w:val="22"/>
        </w:rPr>
        <w:t>:</w:t>
      </w:r>
      <w:r w:rsidR="00C31970" w:rsidRPr="00C31970">
        <w:rPr>
          <w:rFonts w:asciiTheme="minorHAnsi" w:hAnsiTheme="minorHAnsi" w:cstheme="minorHAnsi"/>
          <w:sz w:val="22"/>
          <w:szCs w:val="22"/>
        </w:rPr>
        <w:t xml:space="preserve"> 446-453</w:t>
      </w:r>
    </w:p>
    <w:p w14:paraId="7CAC0AE2" w14:textId="24ADE1A9" w:rsidR="009954AB" w:rsidRDefault="009954AB" w:rsidP="00C15CA3">
      <w:pPr>
        <w:rPr>
          <w:rFonts w:asciiTheme="minorHAnsi" w:hAnsiTheme="minorHAnsi"/>
          <w:sz w:val="22"/>
          <w:szCs w:val="22"/>
        </w:rPr>
      </w:pPr>
    </w:p>
    <w:p w14:paraId="6581A1AC" w14:textId="77777777" w:rsidR="00C71B50" w:rsidRDefault="00C71B50">
      <w:pPr>
        <w:rPr>
          <w:ins w:id="0" w:author="Lionel Leston" w:date="2020-05-04T09:55:00Z"/>
          <w:rFonts w:asciiTheme="minorHAnsi" w:hAnsiTheme="minorHAnsi" w:cstheme="minorHAnsi"/>
          <w:sz w:val="22"/>
          <w:szCs w:val="22"/>
        </w:rPr>
      </w:pPr>
      <w:ins w:id="1" w:author="Lionel Leston" w:date="2020-05-04T09:55:00Z">
        <w:r>
          <w:rPr>
            <w:rFonts w:asciiTheme="minorHAnsi" w:hAnsiTheme="minorHAnsi" w:cstheme="minorHAnsi"/>
            <w:b/>
            <w:bCs/>
            <w:sz w:val="22"/>
            <w:szCs w:val="22"/>
          </w:rPr>
          <w:br w:type="page"/>
        </w:r>
      </w:ins>
    </w:p>
    <w:p w14:paraId="2A9010A3" w14:textId="3BE1EE59" w:rsidR="00C05A46" w:rsidRPr="00A10799" w:rsidRDefault="000A291A" w:rsidP="00A10799">
      <w:pPr>
        <w:pStyle w:val="Heading3"/>
        <w:rPr>
          <w:rFonts w:cstheme="minorHAnsi"/>
          <w:sz w:val="22"/>
          <w:szCs w:val="22"/>
        </w:rPr>
      </w:pPr>
      <w:r w:rsidRPr="00A10799">
        <w:rPr>
          <w:rFonts w:asciiTheme="minorHAnsi" w:hAnsiTheme="minorHAnsi" w:cstheme="minorHAnsi"/>
          <w:b w:val="0"/>
          <w:bCs w:val="0"/>
          <w:sz w:val="22"/>
          <w:szCs w:val="22"/>
        </w:rPr>
        <w:lastRenderedPageBreak/>
        <w:t xml:space="preserve">Figure 2. </w:t>
      </w:r>
      <w:r w:rsidR="00A10799" w:rsidRPr="00A10799">
        <w:rPr>
          <w:rFonts w:asciiTheme="minorHAnsi" w:hAnsiTheme="minorHAnsi" w:cstheme="minorHAnsi"/>
          <w:b w:val="0"/>
          <w:bCs w:val="0"/>
          <w:sz w:val="22"/>
          <w:szCs w:val="22"/>
        </w:rPr>
        <w:t xml:space="preserve">Model coefficients for the best N-mixture model predicting abundance of Alder Flycatcher </w:t>
      </w:r>
      <w:r w:rsidR="00A10799" w:rsidRPr="00A10799">
        <w:rPr>
          <w:rFonts w:asciiTheme="minorHAnsi" w:hAnsiTheme="minorHAnsi" w:cstheme="minorHAnsi"/>
          <w:b w:val="0"/>
          <w:bCs w:val="0"/>
          <w:i/>
          <w:iCs/>
          <w:sz w:val="22"/>
          <w:szCs w:val="22"/>
        </w:rPr>
        <w:t xml:space="preserve">Empidonax </w:t>
      </w:r>
      <w:proofErr w:type="spellStart"/>
      <w:r w:rsidR="00A10799" w:rsidRPr="00A10799">
        <w:rPr>
          <w:rFonts w:asciiTheme="minorHAnsi" w:hAnsiTheme="minorHAnsi" w:cstheme="minorHAnsi"/>
          <w:b w:val="0"/>
          <w:bCs w:val="0"/>
          <w:i/>
          <w:iCs/>
          <w:sz w:val="22"/>
          <w:szCs w:val="22"/>
        </w:rPr>
        <w:t>alnorum</w:t>
      </w:r>
      <w:proofErr w:type="spellEnd"/>
      <w:r w:rsidR="00A10799" w:rsidRPr="00A10799">
        <w:rPr>
          <w:rFonts w:asciiTheme="minorHAnsi" w:hAnsiTheme="minorHAnsi" w:cstheme="minorHAnsi"/>
          <w:b w:val="0"/>
          <w:bCs w:val="0"/>
          <w:sz w:val="22"/>
          <w:szCs w:val="22"/>
        </w:rPr>
        <w:t xml:space="preserve"> from Alberta Vegetation Inventory (AVI) shapefile-based data at the 50-m scale (AIC= 172.04) (A), 150-m scale (AIC= 171.61) (C), and 500-m scale (AIC= 168.14) (E), along with predicted abundances of this species in the Kirby grid from these respective models (B,D,F).</w:t>
      </w:r>
    </w:p>
    <w:p w14:paraId="73DB1255" w14:textId="77777777" w:rsidR="00C05A46" w:rsidRDefault="00C05A46" w:rsidP="00C05A46">
      <w:pPr>
        <w:pStyle w:val="BodyText"/>
      </w:pPr>
      <w:r>
        <w:rPr>
          <w:noProof/>
        </w:rPr>
        <w:drawing>
          <wp:inline distT="0" distB="0" distL="0" distR="0" wp14:anchorId="5BF54656" wp14:editId="6B983C63">
            <wp:extent cx="5334000" cy="7112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ALFL.png"/>
                    <pic:cNvPicPr>
                      <a:picLocks noChangeAspect="1" noChangeArrowheads="1"/>
                    </pic:cNvPicPr>
                  </pic:nvPicPr>
                  <pic:blipFill>
                    <a:blip r:embed="rId9"/>
                    <a:stretch>
                      <a:fillRect/>
                    </a:stretch>
                  </pic:blipFill>
                  <pic:spPr bwMode="auto">
                    <a:xfrm>
                      <a:off x="0" y="0"/>
                      <a:ext cx="5334000" cy="7112000"/>
                    </a:xfrm>
                    <a:prstGeom prst="rect">
                      <a:avLst/>
                    </a:prstGeom>
                    <a:noFill/>
                    <a:ln w="9525">
                      <a:noFill/>
                      <a:headEnd/>
                      <a:tailEnd/>
                    </a:ln>
                  </pic:spPr>
                </pic:pic>
              </a:graphicData>
            </a:graphic>
          </wp:inline>
        </w:drawing>
      </w:r>
    </w:p>
    <w:p w14:paraId="5CBB7756" w14:textId="77777777" w:rsidR="000A291A" w:rsidRPr="00A10799" w:rsidRDefault="000A291A" w:rsidP="00A10799">
      <w:pPr>
        <w:pStyle w:val="Heading3"/>
        <w:rPr>
          <w:rFonts w:cstheme="minorHAnsi"/>
          <w:sz w:val="22"/>
          <w:szCs w:val="22"/>
        </w:rPr>
      </w:pPr>
      <w:r w:rsidRPr="00A10799">
        <w:rPr>
          <w:rFonts w:asciiTheme="minorHAnsi" w:hAnsiTheme="minorHAnsi" w:cstheme="minorHAnsi"/>
          <w:b w:val="0"/>
          <w:bCs w:val="0"/>
          <w:sz w:val="22"/>
          <w:szCs w:val="22"/>
        </w:rPr>
        <w:lastRenderedPageBreak/>
        <w:t xml:space="preserve">Figure 3. Model coefficients for the best </w:t>
      </w:r>
      <w:r w:rsidRPr="00A10799">
        <w:rPr>
          <w:rFonts w:asciiTheme="minorHAnsi" w:hAnsiTheme="minorHAnsi" w:cstheme="minorHAnsi"/>
          <w:b w:val="0"/>
          <w:bCs w:val="0"/>
          <w:i/>
          <w:sz w:val="22"/>
          <w:szCs w:val="22"/>
        </w:rPr>
        <w:t>N</w:t>
      </w:r>
      <w:r w:rsidRPr="00A10799">
        <w:rPr>
          <w:rFonts w:asciiTheme="minorHAnsi" w:hAnsiTheme="minorHAnsi" w:cstheme="minorHAnsi"/>
          <w:b w:val="0"/>
          <w:bCs w:val="0"/>
          <w:sz w:val="22"/>
          <w:szCs w:val="22"/>
        </w:rPr>
        <w:t xml:space="preserve">-mixture model predicting abundance of Alder Flycatcher </w:t>
      </w:r>
      <w:r w:rsidRPr="00A10799">
        <w:rPr>
          <w:rFonts w:asciiTheme="minorHAnsi" w:hAnsiTheme="minorHAnsi" w:cstheme="minorHAnsi"/>
          <w:b w:val="0"/>
          <w:bCs w:val="0"/>
          <w:i/>
          <w:sz w:val="22"/>
          <w:szCs w:val="22"/>
        </w:rPr>
        <w:t xml:space="preserve">Empidonax </w:t>
      </w:r>
      <w:proofErr w:type="spellStart"/>
      <w:r w:rsidRPr="00A10799">
        <w:rPr>
          <w:rFonts w:asciiTheme="minorHAnsi" w:hAnsiTheme="minorHAnsi" w:cstheme="minorHAnsi"/>
          <w:b w:val="0"/>
          <w:bCs w:val="0"/>
          <w:i/>
          <w:sz w:val="22"/>
          <w:szCs w:val="22"/>
        </w:rPr>
        <w:t>alnorum</w:t>
      </w:r>
      <w:proofErr w:type="spellEnd"/>
      <w:r w:rsidRPr="00A10799">
        <w:rPr>
          <w:rFonts w:asciiTheme="minorHAnsi" w:hAnsiTheme="minorHAnsi" w:cstheme="minorHAnsi"/>
          <w:b w:val="0"/>
          <w:bCs w:val="0"/>
          <w:sz w:val="22"/>
          <w:szCs w:val="22"/>
        </w:rPr>
        <w:t xml:space="preserve"> from satellite-based data at the 50-m scale (AIC= 160.34) (A), 150-m scale (AIC= 162.19) (C), and 500-m scale (AIC= 165.38) (E), along with predicted abundances of this species in the Kirby grid from these respective models (B,D,F).</w:t>
      </w:r>
    </w:p>
    <w:p w14:paraId="1EDE03FF" w14:textId="77777777" w:rsidR="000A291A" w:rsidRDefault="000A291A" w:rsidP="000A291A">
      <w:pPr>
        <w:pStyle w:val="BodyText"/>
      </w:pPr>
      <w:r>
        <w:rPr>
          <w:noProof/>
        </w:rPr>
        <w:drawing>
          <wp:inline distT="0" distB="0" distL="0" distR="0" wp14:anchorId="464C1ABD" wp14:editId="70AA9AFA">
            <wp:extent cx="5334000" cy="71120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ALFL.png"/>
                    <pic:cNvPicPr>
                      <a:picLocks noChangeAspect="1" noChangeArrowheads="1"/>
                    </pic:cNvPicPr>
                  </pic:nvPicPr>
                  <pic:blipFill>
                    <a:blip r:embed="rId10"/>
                    <a:stretch>
                      <a:fillRect/>
                    </a:stretch>
                  </pic:blipFill>
                  <pic:spPr bwMode="auto">
                    <a:xfrm>
                      <a:off x="0" y="0"/>
                      <a:ext cx="5334000" cy="7112000"/>
                    </a:xfrm>
                    <a:prstGeom prst="rect">
                      <a:avLst/>
                    </a:prstGeom>
                    <a:noFill/>
                    <a:ln w="9525">
                      <a:noFill/>
                      <a:headEnd/>
                      <a:tailEnd/>
                    </a:ln>
                  </pic:spPr>
                </pic:pic>
              </a:graphicData>
            </a:graphic>
          </wp:inline>
        </w:drawing>
      </w:r>
    </w:p>
    <w:p w14:paraId="698E5DE6" w14:textId="77777777" w:rsidR="000A291A" w:rsidRPr="00A10799" w:rsidRDefault="000A291A" w:rsidP="00A10799">
      <w:pPr>
        <w:pStyle w:val="Heading3"/>
        <w:rPr>
          <w:rFonts w:cstheme="minorHAnsi"/>
          <w:sz w:val="22"/>
          <w:szCs w:val="22"/>
        </w:rPr>
      </w:pPr>
      <w:r w:rsidRPr="00A10799">
        <w:rPr>
          <w:rFonts w:asciiTheme="minorHAnsi" w:hAnsiTheme="minorHAnsi" w:cstheme="minorHAnsi"/>
          <w:b w:val="0"/>
          <w:bCs w:val="0"/>
          <w:sz w:val="22"/>
          <w:szCs w:val="22"/>
        </w:rPr>
        <w:lastRenderedPageBreak/>
        <w:t xml:space="preserve">Figure 4. Model coefficients for the best </w:t>
      </w:r>
      <w:r w:rsidRPr="00A10799">
        <w:rPr>
          <w:rFonts w:asciiTheme="minorHAnsi" w:hAnsiTheme="minorHAnsi" w:cstheme="minorHAnsi"/>
          <w:b w:val="0"/>
          <w:bCs w:val="0"/>
          <w:i/>
          <w:sz w:val="22"/>
          <w:szCs w:val="22"/>
        </w:rPr>
        <w:t>N</w:t>
      </w:r>
      <w:r w:rsidRPr="00A10799">
        <w:rPr>
          <w:rFonts w:asciiTheme="minorHAnsi" w:hAnsiTheme="minorHAnsi" w:cstheme="minorHAnsi"/>
          <w:b w:val="0"/>
          <w:bCs w:val="0"/>
          <w:sz w:val="22"/>
          <w:szCs w:val="22"/>
        </w:rPr>
        <w:t xml:space="preserve">-mixture model predicting abundance of Alder Flycatcher </w:t>
      </w:r>
      <w:r w:rsidRPr="00A10799">
        <w:rPr>
          <w:rFonts w:asciiTheme="minorHAnsi" w:hAnsiTheme="minorHAnsi" w:cstheme="minorHAnsi"/>
          <w:b w:val="0"/>
          <w:bCs w:val="0"/>
          <w:i/>
          <w:sz w:val="22"/>
          <w:szCs w:val="22"/>
        </w:rPr>
        <w:t xml:space="preserve">Empidonax </w:t>
      </w:r>
      <w:proofErr w:type="spellStart"/>
      <w:r w:rsidRPr="00A10799">
        <w:rPr>
          <w:rFonts w:asciiTheme="minorHAnsi" w:hAnsiTheme="minorHAnsi" w:cstheme="minorHAnsi"/>
          <w:b w:val="0"/>
          <w:bCs w:val="0"/>
          <w:i/>
          <w:sz w:val="22"/>
          <w:szCs w:val="22"/>
        </w:rPr>
        <w:t>alnorum</w:t>
      </w:r>
      <w:proofErr w:type="spellEnd"/>
      <w:r w:rsidRPr="00A10799">
        <w:rPr>
          <w:rFonts w:asciiTheme="minorHAnsi" w:hAnsiTheme="minorHAnsi" w:cstheme="minorHAnsi"/>
          <w:b w:val="0"/>
          <w:bCs w:val="0"/>
          <w:sz w:val="22"/>
          <w:szCs w:val="22"/>
        </w:rPr>
        <w:t xml:space="preserve"> from LIDAR-based data at the 150-m scale (AIC= 145) (A), and 500-m scale (AIC= 152.18) (C), along with predicted abundances of this species in the Kirby grid from these respective models (B,D).</w:t>
      </w:r>
    </w:p>
    <w:p w14:paraId="15B5330C" w14:textId="77777777" w:rsidR="000A291A" w:rsidRDefault="000A291A" w:rsidP="000A291A">
      <w:pPr>
        <w:pStyle w:val="BodyText"/>
      </w:pPr>
      <w:r>
        <w:rPr>
          <w:noProof/>
        </w:rPr>
        <w:drawing>
          <wp:inline distT="0" distB="0" distL="0" distR="0" wp14:anchorId="63741BD0" wp14:editId="785BED33">
            <wp:extent cx="5334000" cy="7112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ALFL.png"/>
                    <pic:cNvPicPr>
                      <a:picLocks noChangeAspect="1" noChangeArrowheads="1"/>
                    </pic:cNvPicPr>
                  </pic:nvPicPr>
                  <pic:blipFill>
                    <a:blip r:embed="rId11"/>
                    <a:stretch>
                      <a:fillRect/>
                    </a:stretch>
                  </pic:blipFill>
                  <pic:spPr bwMode="auto">
                    <a:xfrm>
                      <a:off x="0" y="0"/>
                      <a:ext cx="5334000" cy="7112000"/>
                    </a:xfrm>
                    <a:prstGeom prst="rect">
                      <a:avLst/>
                    </a:prstGeom>
                    <a:noFill/>
                    <a:ln w="9525">
                      <a:noFill/>
                      <a:headEnd/>
                      <a:tailEnd/>
                    </a:ln>
                  </pic:spPr>
                </pic:pic>
              </a:graphicData>
            </a:graphic>
          </wp:inline>
        </w:drawing>
      </w:r>
    </w:p>
    <w:p w14:paraId="43662C89" w14:textId="77777777" w:rsidR="00146DC7" w:rsidRPr="00A10799" w:rsidRDefault="00146DC7" w:rsidP="00A10799">
      <w:pPr>
        <w:pStyle w:val="Heading3"/>
        <w:rPr>
          <w:rFonts w:cstheme="minorHAnsi"/>
          <w:sz w:val="22"/>
          <w:szCs w:val="22"/>
        </w:rPr>
      </w:pPr>
      <w:r w:rsidRPr="00A10799">
        <w:rPr>
          <w:rFonts w:asciiTheme="minorHAnsi" w:hAnsiTheme="minorHAnsi" w:cstheme="minorHAnsi"/>
          <w:b w:val="0"/>
          <w:bCs w:val="0"/>
          <w:sz w:val="22"/>
          <w:szCs w:val="22"/>
        </w:rPr>
        <w:lastRenderedPageBreak/>
        <w:t xml:space="preserve">Figure 5. Model coefficients for the A) AVI-based (AIC= 168.14), C) satellite-based (AIC= 160.34), E) lidar-based (AIC= 145), and G) composite (AIC= 136.11) </w:t>
      </w:r>
      <w:r w:rsidRPr="00A10799">
        <w:rPr>
          <w:rFonts w:asciiTheme="minorHAnsi" w:hAnsiTheme="minorHAnsi" w:cstheme="minorHAnsi"/>
          <w:b w:val="0"/>
          <w:bCs w:val="0"/>
          <w:i/>
          <w:sz w:val="22"/>
          <w:szCs w:val="22"/>
        </w:rPr>
        <w:t>N</w:t>
      </w:r>
      <w:r w:rsidRPr="00A10799">
        <w:rPr>
          <w:rFonts w:asciiTheme="minorHAnsi" w:hAnsiTheme="minorHAnsi" w:cstheme="minorHAnsi"/>
          <w:b w:val="0"/>
          <w:bCs w:val="0"/>
          <w:sz w:val="22"/>
          <w:szCs w:val="22"/>
        </w:rPr>
        <w:t xml:space="preserve">-mixture models predicting abundance of Alder Flycatcher </w:t>
      </w:r>
      <w:r w:rsidRPr="00A10799">
        <w:rPr>
          <w:rFonts w:asciiTheme="minorHAnsi" w:hAnsiTheme="minorHAnsi" w:cstheme="minorHAnsi"/>
          <w:b w:val="0"/>
          <w:bCs w:val="0"/>
          <w:i/>
          <w:sz w:val="22"/>
          <w:szCs w:val="22"/>
        </w:rPr>
        <w:t xml:space="preserve">Empidonax </w:t>
      </w:r>
      <w:proofErr w:type="spellStart"/>
      <w:r w:rsidRPr="00A10799">
        <w:rPr>
          <w:rFonts w:asciiTheme="minorHAnsi" w:hAnsiTheme="minorHAnsi" w:cstheme="minorHAnsi"/>
          <w:b w:val="0"/>
          <w:bCs w:val="0"/>
          <w:i/>
          <w:sz w:val="22"/>
          <w:szCs w:val="22"/>
        </w:rPr>
        <w:t>alnorum</w:t>
      </w:r>
      <w:proofErr w:type="spellEnd"/>
      <w:r w:rsidRPr="00A10799">
        <w:rPr>
          <w:rFonts w:asciiTheme="minorHAnsi" w:hAnsiTheme="minorHAnsi" w:cstheme="minorHAnsi"/>
          <w:b w:val="0"/>
          <w:bCs w:val="0"/>
          <w:sz w:val="22"/>
          <w:szCs w:val="22"/>
        </w:rPr>
        <w:t>, along with predicted abundances of this species in the Kirby grid from these respective models (B,D,F,H).</w:t>
      </w:r>
    </w:p>
    <w:p w14:paraId="41C75298" w14:textId="77777777" w:rsidR="00146DC7" w:rsidRDefault="00146DC7" w:rsidP="00146DC7">
      <w:pPr>
        <w:pStyle w:val="BodyText"/>
      </w:pPr>
      <w:r>
        <w:rPr>
          <w:noProof/>
        </w:rPr>
        <w:drawing>
          <wp:inline distT="0" distB="0" distL="0" distR="0" wp14:anchorId="16B86E5C" wp14:editId="3C6E6A6E">
            <wp:extent cx="5334000" cy="69342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ALFL.png"/>
                    <pic:cNvPicPr>
                      <a:picLocks noChangeAspect="1" noChangeArrowheads="1"/>
                    </pic:cNvPicPr>
                  </pic:nvPicPr>
                  <pic:blipFill>
                    <a:blip r:embed="rId12"/>
                    <a:stretch>
                      <a:fillRect/>
                    </a:stretch>
                  </pic:blipFill>
                  <pic:spPr bwMode="auto">
                    <a:xfrm>
                      <a:off x="0" y="0"/>
                      <a:ext cx="5334000" cy="6934200"/>
                    </a:xfrm>
                    <a:prstGeom prst="rect">
                      <a:avLst/>
                    </a:prstGeom>
                    <a:noFill/>
                    <a:ln w="9525">
                      <a:noFill/>
                      <a:headEnd/>
                      <a:tailEnd/>
                    </a:ln>
                  </pic:spPr>
                </pic:pic>
              </a:graphicData>
            </a:graphic>
          </wp:inline>
        </w:drawing>
      </w:r>
    </w:p>
    <w:p w14:paraId="365B2DE8" w14:textId="019B8972" w:rsidR="00C05A46" w:rsidRPr="00A10799" w:rsidRDefault="00146DC7" w:rsidP="00A10799">
      <w:pPr>
        <w:pStyle w:val="Heading3"/>
        <w:rPr>
          <w:rFonts w:cstheme="minorHAnsi"/>
          <w:sz w:val="22"/>
          <w:szCs w:val="22"/>
        </w:rPr>
      </w:pPr>
      <w:r w:rsidRPr="00A10799">
        <w:rPr>
          <w:rFonts w:asciiTheme="minorHAnsi" w:hAnsiTheme="minorHAnsi" w:cstheme="minorHAnsi"/>
          <w:b w:val="0"/>
          <w:bCs w:val="0"/>
          <w:sz w:val="22"/>
          <w:szCs w:val="22"/>
        </w:rPr>
        <w:t xml:space="preserve">Figure 6. </w:t>
      </w:r>
      <w:r w:rsidR="00A10799" w:rsidRPr="00A10799">
        <w:rPr>
          <w:rFonts w:asciiTheme="minorHAnsi" w:hAnsiTheme="minorHAnsi" w:cstheme="minorHAnsi"/>
          <w:b w:val="0"/>
          <w:bCs w:val="0"/>
          <w:sz w:val="22"/>
          <w:szCs w:val="22"/>
        </w:rPr>
        <w:t xml:space="preserve">Model coefficients for the best </w:t>
      </w:r>
      <w:r w:rsidR="00A10799" w:rsidRPr="00A10799">
        <w:rPr>
          <w:rFonts w:asciiTheme="minorHAnsi" w:hAnsiTheme="minorHAnsi" w:cstheme="minorHAnsi"/>
          <w:b w:val="0"/>
          <w:bCs w:val="0"/>
          <w:i/>
          <w:iCs/>
          <w:sz w:val="22"/>
          <w:szCs w:val="22"/>
        </w:rPr>
        <w:t>N</w:t>
      </w:r>
      <w:r w:rsidR="00A10799" w:rsidRPr="00A10799">
        <w:rPr>
          <w:rFonts w:asciiTheme="minorHAnsi" w:hAnsiTheme="minorHAnsi" w:cstheme="minorHAnsi"/>
          <w:b w:val="0"/>
          <w:bCs w:val="0"/>
          <w:sz w:val="22"/>
          <w:szCs w:val="22"/>
        </w:rPr>
        <w:t xml:space="preserve">-mixture model predicting abundance of American Robin </w:t>
      </w:r>
      <w:proofErr w:type="spellStart"/>
      <w:r w:rsidR="00A10799" w:rsidRPr="00A10799">
        <w:rPr>
          <w:rFonts w:asciiTheme="minorHAnsi" w:hAnsiTheme="minorHAnsi" w:cstheme="minorHAnsi"/>
          <w:b w:val="0"/>
          <w:bCs w:val="0"/>
          <w:i/>
          <w:iCs/>
          <w:sz w:val="22"/>
          <w:szCs w:val="22"/>
        </w:rPr>
        <w:t>Turdus</w:t>
      </w:r>
      <w:proofErr w:type="spellEnd"/>
      <w:r w:rsidR="00A10799" w:rsidRPr="00A10799">
        <w:rPr>
          <w:rFonts w:asciiTheme="minorHAnsi" w:hAnsiTheme="minorHAnsi" w:cstheme="minorHAnsi"/>
          <w:b w:val="0"/>
          <w:bCs w:val="0"/>
          <w:i/>
          <w:iCs/>
          <w:sz w:val="22"/>
          <w:szCs w:val="22"/>
        </w:rPr>
        <w:t xml:space="preserve"> </w:t>
      </w:r>
      <w:proofErr w:type="spellStart"/>
      <w:r w:rsidR="00A10799" w:rsidRPr="00A10799">
        <w:rPr>
          <w:rFonts w:asciiTheme="minorHAnsi" w:hAnsiTheme="minorHAnsi" w:cstheme="minorHAnsi"/>
          <w:b w:val="0"/>
          <w:bCs w:val="0"/>
          <w:i/>
          <w:iCs/>
          <w:sz w:val="22"/>
          <w:szCs w:val="22"/>
        </w:rPr>
        <w:t>migratorius</w:t>
      </w:r>
      <w:proofErr w:type="spellEnd"/>
      <w:r w:rsidR="00A10799" w:rsidRPr="00A10799">
        <w:rPr>
          <w:rFonts w:asciiTheme="minorHAnsi" w:hAnsiTheme="minorHAnsi" w:cstheme="minorHAnsi"/>
          <w:b w:val="0"/>
          <w:bCs w:val="0"/>
          <w:sz w:val="22"/>
          <w:szCs w:val="22"/>
        </w:rPr>
        <w:t xml:space="preserve"> from Alberta Vegetation Inventory (AVI) shapefile-based data at the </w:t>
      </w:r>
      <w:r w:rsidR="00A10799" w:rsidRPr="00A10799">
        <w:rPr>
          <w:rFonts w:asciiTheme="minorHAnsi" w:hAnsiTheme="minorHAnsi" w:cstheme="minorHAnsi"/>
          <w:b w:val="0"/>
          <w:bCs w:val="0"/>
          <w:sz w:val="22"/>
          <w:szCs w:val="22"/>
        </w:rPr>
        <w:lastRenderedPageBreak/>
        <w:t>50-m scale (AIC= 289.41) (A), 150-m scale (AIC= 291.6) (C), and 500-m scale (AIC= 284.87) (E), along with predicted abundances of this species in the Kirby grid from these respective models (B,D,F).</w:t>
      </w:r>
    </w:p>
    <w:p w14:paraId="62FCEDD4" w14:textId="77777777" w:rsidR="00C05A46" w:rsidRDefault="00C05A46" w:rsidP="00C05A46">
      <w:pPr>
        <w:pStyle w:val="BodyText"/>
      </w:pPr>
      <w:r>
        <w:rPr>
          <w:noProof/>
        </w:rPr>
        <w:drawing>
          <wp:inline distT="0" distB="0" distL="0" distR="0" wp14:anchorId="4A51A3E4" wp14:editId="39093A78">
            <wp:extent cx="5334000" cy="7112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AMRO.png"/>
                    <pic:cNvPicPr>
                      <a:picLocks noChangeAspect="1" noChangeArrowheads="1"/>
                    </pic:cNvPicPr>
                  </pic:nvPicPr>
                  <pic:blipFill>
                    <a:blip r:embed="rId13"/>
                    <a:stretch>
                      <a:fillRect/>
                    </a:stretch>
                  </pic:blipFill>
                  <pic:spPr bwMode="auto">
                    <a:xfrm>
                      <a:off x="0" y="0"/>
                      <a:ext cx="5334000" cy="7112000"/>
                    </a:xfrm>
                    <a:prstGeom prst="rect">
                      <a:avLst/>
                    </a:prstGeom>
                    <a:noFill/>
                    <a:ln w="9525">
                      <a:noFill/>
                      <a:headEnd/>
                      <a:tailEnd/>
                    </a:ln>
                  </pic:spPr>
                </pic:pic>
              </a:graphicData>
            </a:graphic>
          </wp:inline>
        </w:drawing>
      </w:r>
    </w:p>
    <w:p w14:paraId="444D1280" w14:textId="77777777" w:rsidR="00907EA8" w:rsidRPr="00A10799" w:rsidRDefault="00907EA8" w:rsidP="00A10799">
      <w:pPr>
        <w:pStyle w:val="Heading3"/>
        <w:rPr>
          <w:rFonts w:cstheme="minorHAnsi"/>
          <w:sz w:val="22"/>
          <w:szCs w:val="22"/>
        </w:rPr>
      </w:pPr>
      <w:r w:rsidRPr="00A10799">
        <w:rPr>
          <w:rFonts w:asciiTheme="minorHAnsi" w:hAnsiTheme="minorHAnsi" w:cstheme="minorHAnsi"/>
          <w:b w:val="0"/>
          <w:bCs w:val="0"/>
          <w:sz w:val="22"/>
          <w:szCs w:val="22"/>
        </w:rPr>
        <w:lastRenderedPageBreak/>
        <w:t xml:space="preserve">Figure 7. Model coefficients for the best </w:t>
      </w:r>
      <w:r w:rsidRPr="00A10799">
        <w:rPr>
          <w:rFonts w:asciiTheme="minorHAnsi" w:hAnsiTheme="minorHAnsi" w:cstheme="minorHAnsi"/>
          <w:b w:val="0"/>
          <w:bCs w:val="0"/>
          <w:i/>
          <w:sz w:val="22"/>
          <w:szCs w:val="22"/>
        </w:rPr>
        <w:t>N</w:t>
      </w:r>
      <w:r w:rsidRPr="00A10799">
        <w:rPr>
          <w:rFonts w:asciiTheme="minorHAnsi" w:hAnsiTheme="minorHAnsi" w:cstheme="minorHAnsi"/>
          <w:b w:val="0"/>
          <w:bCs w:val="0"/>
          <w:sz w:val="22"/>
          <w:szCs w:val="22"/>
        </w:rPr>
        <w:t xml:space="preserve">-mixture model predicting abundance of American Robin </w:t>
      </w:r>
      <w:proofErr w:type="spellStart"/>
      <w:r w:rsidRPr="00A10799">
        <w:rPr>
          <w:rFonts w:asciiTheme="minorHAnsi" w:hAnsiTheme="minorHAnsi" w:cstheme="minorHAnsi"/>
          <w:b w:val="0"/>
          <w:bCs w:val="0"/>
          <w:i/>
          <w:sz w:val="22"/>
          <w:szCs w:val="22"/>
        </w:rPr>
        <w:t>Turdus</w:t>
      </w:r>
      <w:proofErr w:type="spellEnd"/>
      <w:r w:rsidRPr="00A10799">
        <w:rPr>
          <w:rFonts w:asciiTheme="minorHAnsi" w:hAnsiTheme="minorHAnsi" w:cstheme="minorHAnsi"/>
          <w:b w:val="0"/>
          <w:bCs w:val="0"/>
          <w:i/>
          <w:sz w:val="22"/>
          <w:szCs w:val="22"/>
        </w:rPr>
        <w:t xml:space="preserve"> </w:t>
      </w:r>
      <w:proofErr w:type="spellStart"/>
      <w:r w:rsidRPr="00A10799">
        <w:rPr>
          <w:rFonts w:asciiTheme="minorHAnsi" w:hAnsiTheme="minorHAnsi" w:cstheme="minorHAnsi"/>
          <w:b w:val="0"/>
          <w:bCs w:val="0"/>
          <w:i/>
          <w:sz w:val="22"/>
          <w:szCs w:val="22"/>
        </w:rPr>
        <w:t>migratorius</w:t>
      </w:r>
      <w:proofErr w:type="spellEnd"/>
      <w:r w:rsidRPr="00A10799">
        <w:rPr>
          <w:rFonts w:asciiTheme="minorHAnsi" w:hAnsiTheme="minorHAnsi" w:cstheme="minorHAnsi"/>
          <w:b w:val="0"/>
          <w:bCs w:val="0"/>
          <w:sz w:val="22"/>
          <w:szCs w:val="22"/>
        </w:rPr>
        <w:t xml:space="preserve"> from satellite-based data at the 50-m scale (AIC= 291.12) (A), 150-m scale (AIC= 289.69) (C), and 500-m scale (AIC= 282.86) (E), along with predicted abundances of this species in the Kirby grid from these respective models (B,D,F).</w:t>
      </w:r>
    </w:p>
    <w:p w14:paraId="5BCB8C58" w14:textId="77777777" w:rsidR="00907EA8" w:rsidRDefault="00907EA8" w:rsidP="00907EA8">
      <w:pPr>
        <w:pStyle w:val="BodyText"/>
      </w:pPr>
      <w:r>
        <w:rPr>
          <w:noProof/>
        </w:rPr>
        <w:drawing>
          <wp:inline distT="0" distB="0" distL="0" distR="0" wp14:anchorId="2AD3EFA0" wp14:editId="1F9C96EF">
            <wp:extent cx="5334000" cy="7112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AMRO.png"/>
                    <pic:cNvPicPr>
                      <a:picLocks noChangeAspect="1" noChangeArrowheads="1"/>
                    </pic:cNvPicPr>
                  </pic:nvPicPr>
                  <pic:blipFill>
                    <a:blip r:embed="rId14"/>
                    <a:stretch>
                      <a:fillRect/>
                    </a:stretch>
                  </pic:blipFill>
                  <pic:spPr bwMode="auto">
                    <a:xfrm>
                      <a:off x="0" y="0"/>
                      <a:ext cx="5334000" cy="7112000"/>
                    </a:xfrm>
                    <a:prstGeom prst="rect">
                      <a:avLst/>
                    </a:prstGeom>
                    <a:noFill/>
                    <a:ln w="9525">
                      <a:noFill/>
                      <a:headEnd/>
                      <a:tailEnd/>
                    </a:ln>
                  </pic:spPr>
                </pic:pic>
              </a:graphicData>
            </a:graphic>
          </wp:inline>
        </w:drawing>
      </w:r>
    </w:p>
    <w:p w14:paraId="3917F741" w14:textId="77777777" w:rsidR="00907EA8" w:rsidRPr="00DA3A58" w:rsidRDefault="00907EA8" w:rsidP="00DA3A58">
      <w:pPr>
        <w:pStyle w:val="Heading3"/>
        <w:rPr>
          <w:rFonts w:cstheme="minorHAnsi"/>
          <w:sz w:val="22"/>
          <w:szCs w:val="22"/>
        </w:rPr>
      </w:pPr>
      <w:r w:rsidRPr="00DA3A58">
        <w:rPr>
          <w:rFonts w:asciiTheme="minorHAnsi" w:hAnsiTheme="minorHAnsi" w:cstheme="minorHAnsi"/>
          <w:b w:val="0"/>
          <w:bCs w:val="0"/>
          <w:sz w:val="22"/>
          <w:szCs w:val="22"/>
        </w:rPr>
        <w:lastRenderedPageBreak/>
        <w:t xml:space="preserve">Figure 8. Model coefficients for the best </w:t>
      </w:r>
      <w:r w:rsidRPr="00DA3A58">
        <w:rPr>
          <w:rFonts w:asciiTheme="minorHAnsi" w:hAnsiTheme="minorHAnsi" w:cstheme="minorHAnsi"/>
          <w:b w:val="0"/>
          <w:bCs w:val="0"/>
          <w:i/>
          <w:sz w:val="22"/>
          <w:szCs w:val="22"/>
        </w:rPr>
        <w:t>N</w:t>
      </w:r>
      <w:r w:rsidRPr="00DA3A58">
        <w:rPr>
          <w:rFonts w:asciiTheme="minorHAnsi" w:hAnsiTheme="minorHAnsi" w:cstheme="minorHAnsi"/>
          <w:b w:val="0"/>
          <w:bCs w:val="0"/>
          <w:sz w:val="22"/>
          <w:szCs w:val="22"/>
        </w:rPr>
        <w:t xml:space="preserve">-mixture model predicting abundance of American Robin </w:t>
      </w:r>
      <w:proofErr w:type="spellStart"/>
      <w:r w:rsidRPr="00DA3A58">
        <w:rPr>
          <w:rFonts w:asciiTheme="minorHAnsi" w:hAnsiTheme="minorHAnsi" w:cstheme="minorHAnsi"/>
          <w:b w:val="0"/>
          <w:bCs w:val="0"/>
          <w:i/>
          <w:sz w:val="22"/>
          <w:szCs w:val="22"/>
        </w:rPr>
        <w:t>Turdus</w:t>
      </w:r>
      <w:proofErr w:type="spellEnd"/>
      <w:r w:rsidRPr="00DA3A58">
        <w:rPr>
          <w:rFonts w:asciiTheme="minorHAnsi" w:hAnsiTheme="minorHAnsi" w:cstheme="minorHAnsi"/>
          <w:b w:val="0"/>
          <w:bCs w:val="0"/>
          <w:i/>
          <w:sz w:val="22"/>
          <w:szCs w:val="22"/>
        </w:rPr>
        <w:t xml:space="preserve"> </w:t>
      </w:r>
      <w:proofErr w:type="spellStart"/>
      <w:r w:rsidRPr="00DA3A58">
        <w:rPr>
          <w:rFonts w:asciiTheme="minorHAnsi" w:hAnsiTheme="minorHAnsi" w:cstheme="minorHAnsi"/>
          <w:b w:val="0"/>
          <w:bCs w:val="0"/>
          <w:i/>
          <w:sz w:val="22"/>
          <w:szCs w:val="22"/>
        </w:rPr>
        <w:t>migratorius</w:t>
      </w:r>
      <w:proofErr w:type="spellEnd"/>
      <w:r w:rsidRPr="00DA3A58">
        <w:rPr>
          <w:rFonts w:asciiTheme="minorHAnsi" w:hAnsiTheme="minorHAnsi" w:cstheme="minorHAnsi"/>
          <w:b w:val="0"/>
          <w:bCs w:val="0"/>
          <w:sz w:val="22"/>
          <w:szCs w:val="22"/>
        </w:rPr>
        <w:t xml:space="preserve"> from LIDAR-based data at the 150-m scale (AIC= 285.99) (A), and 500-m scale (AIC= 286.04) (C), along with predicted abundances of this species in the Kirby grid from these respective models (B,D).</w:t>
      </w:r>
    </w:p>
    <w:p w14:paraId="677546E9" w14:textId="77777777" w:rsidR="00907EA8" w:rsidRDefault="00907EA8" w:rsidP="00907EA8">
      <w:pPr>
        <w:pStyle w:val="BodyText"/>
      </w:pPr>
      <w:r>
        <w:rPr>
          <w:noProof/>
        </w:rPr>
        <w:drawing>
          <wp:inline distT="0" distB="0" distL="0" distR="0" wp14:anchorId="192E51BB" wp14:editId="21023ACB">
            <wp:extent cx="5334000" cy="71120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AMRO.png"/>
                    <pic:cNvPicPr>
                      <a:picLocks noChangeAspect="1" noChangeArrowheads="1"/>
                    </pic:cNvPicPr>
                  </pic:nvPicPr>
                  <pic:blipFill>
                    <a:blip r:embed="rId15"/>
                    <a:stretch>
                      <a:fillRect/>
                    </a:stretch>
                  </pic:blipFill>
                  <pic:spPr bwMode="auto">
                    <a:xfrm>
                      <a:off x="0" y="0"/>
                      <a:ext cx="5334000" cy="7112000"/>
                    </a:xfrm>
                    <a:prstGeom prst="rect">
                      <a:avLst/>
                    </a:prstGeom>
                    <a:noFill/>
                    <a:ln w="9525">
                      <a:noFill/>
                      <a:headEnd/>
                      <a:tailEnd/>
                    </a:ln>
                  </pic:spPr>
                </pic:pic>
              </a:graphicData>
            </a:graphic>
          </wp:inline>
        </w:drawing>
      </w:r>
    </w:p>
    <w:p w14:paraId="6265D4B1" w14:textId="77777777" w:rsidR="00907EA8" w:rsidRPr="00DA3A58" w:rsidRDefault="00907EA8" w:rsidP="00DA3A58">
      <w:pPr>
        <w:pStyle w:val="Heading3"/>
        <w:rPr>
          <w:rFonts w:cstheme="minorHAnsi"/>
          <w:sz w:val="22"/>
          <w:szCs w:val="22"/>
        </w:rPr>
      </w:pPr>
      <w:r w:rsidRPr="00DA3A58">
        <w:rPr>
          <w:rFonts w:asciiTheme="minorHAnsi" w:hAnsiTheme="minorHAnsi" w:cstheme="minorHAnsi"/>
          <w:b w:val="0"/>
          <w:bCs w:val="0"/>
          <w:sz w:val="22"/>
          <w:szCs w:val="22"/>
        </w:rPr>
        <w:lastRenderedPageBreak/>
        <w:t xml:space="preserve">Figure 9. Model coefficients for the A) AVI-based (AIC= 284.87), C) satellite-based (AIC= 282.86), E) lidar-based (AIC= 285.99), and G) composite (AIC= 277.73) </w:t>
      </w:r>
      <w:r w:rsidRPr="00DA3A58">
        <w:rPr>
          <w:rFonts w:asciiTheme="minorHAnsi" w:hAnsiTheme="minorHAnsi" w:cstheme="minorHAnsi"/>
          <w:b w:val="0"/>
          <w:bCs w:val="0"/>
          <w:i/>
          <w:sz w:val="22"/>
          <w:szCs w:val="22"/>
        </w:rPr>
        <w:t>N</w:t>
      </w:r>
      <w:r w:rsidRPr="00DA3A58">
        <w:rPr>
          <w:rFonts w:asciiTheme="minorHAnsi" w:hAnsiTheme="minorHAnsi" w:cstheme="minorHAnsi"/>
          <w:b w:val="0"/>
          <w:bCs w:val="0"/>
          <w:sz w:val="22"/>
          <w:szCs w:val="22"/>
        </w:rPr>
        <w:t xml:space="preserve">-mixture models predicting abundance of American Robin </w:t>
      </w:r>
      <w:proofErr w:type="spellStart"/>
      <w:r w:rsidRPr="00DA3A58">
        <w:rPr>
          <w:rFonts w:asciiTheme="minorHAnsi" w:hAnsiTheme="minorHAnsi" w:cstheme="minorHAnsi"/>
          <w:b w:val="0"/>
          <w:bCs w:val="0"/>
          <w:i/>
          <w:sz w:val="22"/>
          <w:szCs w:val="22"/>
        </w:rPr>
        <w:t>Turdus</w:t>
      </w:r>
      <w:proofErr w:type="spellEnd"/>
      <w:r w:rsidRPr="00DA3A58">
        <w:rPr>
          <w:rFonts w:asciiTheme="minorHAnsi" w:hAnsiTheme="minorHAnsi" w:cstheme="minorHAnsi"/>
          <w:b w:val="0"/>
          <w:bCs w:val="0"/>
          <w:i/>
          <w:sz w:val="22"/>
          <w:szCs w:val="22"/>
        </w:rPr>
        <w:t xml:space="preserve"> </w:t>
      </w:r>
      <w:proofErr w:type="spellStart"/>
      <w:r w:rsidRPr="00DA3A58">
        <w:rPr>
          <w:rFonts w:asciiTheme="minorHAnsi" w:hAnsiTheme="minorHAnsi" w:cstheme="minorHAnsi"/>
          <w:b w:val="0"/>
          <w:bCs w:val="0"/>
          <w:i/>
          <w:sz w:val="22"/>
          <w:szCs w:val="22"/>
        </w:rPr>
        <w:t>migratorius</w:t>
      </w:r>
      <w:proofErr w:type="spellEnd"/>
      <w:r w:rsidRPr="00DA3A58">
        <w:rPr>
          <w:rFonts w:asciiTheme="minorHAnsi" w:hAnsiTheme="minorHAnsi" w:cstheme="minorHAnsi"/>
          <w:b w:val="0"/>
          <w:bCs w:val="0"/>
          <w:sz w:val="22"/>
          <w:szCs w:val="22"/>
        </w:rPr>
        <w:t>, along with predicted abundances of this species in the Kirby grid from these respective models (B,D,F,H).</w:t>
      </w:r>
    </w:p>
    <w:p w14:paraId="779D71D9" w14:textId="77777777" w:rsidR="00907EA8" w:rsidRDefault="00907EA8" w:rsidP="00907EA8">
      <w:pPr>
        <w:pStyle w:val="BodyText"/>
      </w:pPr>
      <w:r>
        <w:rPr>
          <w:noProof/>
        </w:rPr>
        <w:drawing>
          <wp:inline distT="0" distB="0" distL="0" distR="0" wp14:anchorId="6E259315" wp14:editId="32887335">
            <wp:extent cx="5334000" cy="69342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AMRO.png"/>
                    <pic:cNvPicPr>
                      <a:picLocks noChangeAspect="1" noChangeArrowheads="1"/>
                    </pic:cNvPicPr>
                  </pic:nvPicPr>
                  <pic:blipFill>
                    <a:blip r:embed="rId16"/>
                    <a:stretch>
                      <a:fillRect/>
                    </a:stretch>
                  </pic:blipFill>
                  <pic:spPr bwMode="auto">
                    <a:xfrm>
                      <a:off x="0" y="0"/>
                      <a:ext cx="5334000" cy="6934200"/>
                    </a:xfrm>
                    <a:prstGeom prst="rect">
                      <a:avLst/>
                    </a:prstGeom>
                    <a:noFill/>
                    <a:ln w="9525">
                      <a:noFill/>
                      <a:headEnd/>
                      <a:tailEnd/>
                    </a:ln>
                  </pic:spPr>
                </pic:pic>
              </a:graphicData>
            </a:graphic>
          </wp:inline>
        </w:drawing>
      </w:r>
    </w:p>
    <w:p w14:paraId="1C3CC1F9" w14:textId="6331D36B" w:rsidR="00C05A46" w:rsidRPr="00D51781" w:rsidRDefault="00907EA8" w:rsidP="00D51781">
      <w:pPr>
        <w:pStyle w:val="Heading3"/>
        <w:rPr>
          <w:rFonts w:asciiTheme="minorHAnsi" w:hAnsiTheme="minorHAnsi" w:cstheme="minorHAnsi"/>
          <w:b w:val="0"/>
          <w:bCs w:val="0"/>
          <w:sz w:val="22"/>
          <w:szCs w:val="22"/>
        </w:rPr>
      </w:pPr>
      <w:r w:rsidRPr="00D51781">
        <w:rPr>
          <w:rFonts w:asciiTheme="minorHAnsi" w:hAnsiTheme="minorHAnsi" w:cstheme="minorHAnsi"/>
          <w:b w:val="0"/>
          <w:bCs w:val="0"/>
          <w:sz w:val="22"/>
          <w:szCs w:val="22"/>
        </w:rPr>
        <w:t xml:space="preserve">Figure 10. </w:t>
      </w:r>
      <w:r w:rsidR="00C05A46" w:rsidRPr="00D51781">
        <w:rPr>
          <w:rFonts w:asciiTheme="minorHAnsi" w:hAnsiTheme="minorHAnsi" w:cstheme="minorHAnsi"/>
          <w:b w:val="0"/>
          <w:bCs w:val="0"/>
          <w:sz w:val="22"/>
          <w:szCs w:val="22"/>
        </w:rPr>
        <w:t xml:space="preserve">Model coefficients for the best </w:t>
      </w:r>
      <w:r w:rsidR="00C05A46" w:rsidRPr="00D51781">
        <w:rPr>
          <w:rFonts w:asciiTheme="minorHAnsi" w:hAnsiTheme="minorHAnsi" w:cstheme="minorHAnsi"/>
          <w:b w:val="0"/>
          <w:bCs w:val="0"/>
          <w:i/>
          <w:sz w:val="22"/>
          <w:szCs w:val="22"/>
        </w:rPr>
        <w:t>N</w:t>
      </w:r>
      <w:r w:rsidR="00C05A46" w:rsidRPr="00D51781">
        <w:rPr>
          <w:rFonts w:asciiTheme="minorHAnsi" w:hAnsiTheme="minorHAnsi" w:cstheme="minorHAnsi"/>
          <w:b w:val="0"/>
          <w:bCs w:val="0"/>
          <w:sz w:val="22"/>
          <w:szCs w:val="22"/>
        </w:rPr>
        <w:t xml:space="preserve">-mixture model predicting abundance of Boreal Chickadee </w:t>
      </w:r>
      <w:proofErr w:type="spellStart"/>
      <w:r w:rsidR="00C05A46" w:rsidRPr="00D51781">
        <w:rPr>
          <w:rFonts w:asciiTheme="minorHAnsi" w:hAnsiTheme="minorHAnsi" w:cstheme="minorHAnsi"/>
          <w:b w:val="0"/>
          <w:bCs w:val="0"/>
          <w:i/>
          <w:sz w:val="22"/>
          <w:szCs w:val="22"/>
        </w:rPr>
        <w:t>Poecile</w:t>
      </w:r>
      <w:proofErr w:type="spellEnd"/>
      <w:r w:rsidR="00C05A46" w:rsidRPr="00D51781">
        <w:rPr>
          <w:rFonts w:asciiTheme="minorHAnsi" w:hAnsiTheme="minorHAnsi" w:cstheme="minorHAnsi"/>
          <w:b w:val="0"/>
          <w:bCs w:val="0"/>
          <w:i/>
          <w:sz w:val="22"/>
          <w:szCs w:val="22"/>
        </w:rPr>
        <w:t xml:space="preserve"> </w:t>
      </w:r>
      <w:proofErr w:type="spellStart"/>
      <w:r w:rsidR="00C05A46" w:rsidRPr="00D51781">
        <w:rPr>
          <w:rFonts w:asciiTheme="minorHAnsi" w:hAnsiTheme="minorHAnsi" w:cstheme="minorHAnsi"/>
          <w:b w:val="0"/>
          <w:bCs w:val="0"/>
          <w:i/>
          <w:sz w:val="22"/>
          <w:szCs w:val="22"/>
        </w:rPr>
        <w:t>hudsonicus</w:t>
      </w:r>
      <w:proofErr w:type="spellEnd"/>
      <w:r w:rsidR="00C05A46" w:rsidRPr="00D51781">
        <w:rPr>
          <w:rFonts w:asciiTheme="minorHAnsi" w:hAnsiTheme="minorHAnsi" w:cstheme="minorHAnsi"/>
          <w:b w:val="0"/>
          <w:bCs w:val="0"/>
          <w:sz w:val="22"/>
          <w:szCs w:val="22"/>
        </w:rPr>
        <w:t xml:space="preserve"> </w:t>
      </w:r>
      <w:r w:rsidR="000A291A" w:rsidRPr="00D51781">
        <w:rPr>
          <w:rFonts w:asciiTheme="minorHAnsi" w:hAnsiTheme="minorHAnsi" w:cstheme="minorHAnsi"/>
          <w:b w:val="0"/>
          <w:bCs w:val="0"/>
          <w:sz w:val="22"/>
          <w:szCs w:val="22"/>
        </w:rPr>
        <w:t xml:space="preserve">from Alberta Vegetation Inventory (AVI) shapefile-based data </w:t>
      </w:r>
      <w:r w:rsidR="00DA3A58" w:rsidRPr="00DA3A58">
        <w:rPr>
          <w:rFonts w:asciiTheme="minorHAnsi" w:hAnsiTheme="minorHAnsi" w:cstheme="minorHAnsi"/>
          <w:b w:val="0"/>
          <w:bCs w:val="0"/>
          <w:sz w:val="22"/>
          <w:szCs w:val="22"/>
        </w:rPr>
        <w:t xml:space="preserve">at </w:t>
      </w:r>
      <w:r w:rsidR="00DA3A58" w:rsidRPr="00DA3A58">
        <w:rPr>
          <w:rFonts w:asciiTheme="minorHAnsi" w:hAnsiTheme="minorHAnsi" w:cstheme="minorHAnsi"/>
          <w:b w:val="0"/>
          <w:bCs w:val="0"/>
          <w:sz w:val="22"/>
          <w:szCs w:val="22"/>
        </w:rPr>
        <w:lastRenderedPageBreak/>
        <w:t>the 50-m scale (AIC= 126.92) (A), 150-m scale (AIC= 129.92) (C), and 500-m scale (AIC= 135.31) (E), along with predicted abundances of this species in the Kirby grid from these respective models (B,D,F)</w:t>
      </w:r>
      <w:r w:rsidR="00C05A46" w:rsidRPr="00D51781">
        <w:rPr>
          <w:rFonts w:asciiTheme="minorHAnsi" w:hAnsiTheme="minorHAnsi" w:cstheme="minorHAnsi"/>
          <w:b w:val="0"/>
          <w:bCs w:val="0"/>
          <w:sz w:val="22"/>
          <w:szCs w:val="22"/>
        </w:rPr>
        <w:t>.</w:t>
      </w:r>
    </w:p>
    <w:p w14:paraId="61EA2CC5" w14:textId="77777777" w:rsidR="00C05A46" w:rsidRDefault="00C05A46" w:rsidP="00C05A46">
      <w:pPr>
        <w:pStyle w:val="BodyText"/>
      </w:pPr>
      <w:r>
        <w:rPr>
          <w:noProof/>
        </w:rPr>
        <w:drawing>
          <wp:inline distT="0" distB="0" distL="0" distR="0" wp14:anchorId="3214E2DD" wp14:editId="665006E2">
            <wp:extent cx="5334000" cy="7112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BOCH.png"/>
                    <pic:cNvPicPr>
                      <a:picLocks noChangeAspect="1" noChangeArrowheads="1"/>
                    </pic:cNvPicPr>
                  </pic:nvPicPr>
                  <pic:blipFill>
                    <a:blip r:embed="rId17"/>
                    <a:stretch>
                      <a:fillRect/>
                    </a:stretch>
                  </pic:blipFill>
                  <pic:spPr bwMode="auto">
                    <a:xfrm>
                      <a:off x="0" y="0"/>
                      <a:ext cx="5334000" cy="7112000"/>
                    </a:xfrm>
                    <a:prstGeom prst="rect">
                      <a:avLst/>
                    </a:prstGeom>
                    <a:noFill/>
                    <a:ln w="9525">
                      <a:noFill/>
                      <a:headEnd/>
                      <a:tailEnd/>
                    </a:ln>
                  </pic:spPr>
                </pic:pic>
              </a:graphicData>
            </a:graphic>
          </wp:inline>
        </w:drawing>
      </w:r>
    </w:p>
    <w:p w14:paraId="365E06D2" w14:textId="77777777" w:rsidR="00D51781" w:rsidRPr="00D51781" w:rsidRDefault="00D51781" w:rsidP="00D51781">
      <w:pPr>
        <w:pStyle w:val="Heading3"/>
        <w:rPr>
          <w:rFonts w:asciiTheme="minorHAnsi" w:hAnsiTheme="minorHAnsi" w:cstheme="minorHAnsi"/>
          <w:b w:val="0"/>
          <w:bCs w:val="0"/>
          <w:sz w:val="22"/>
          <w:szCs w:val="22"/>
        </w:rPr>
      </w:pPr>
      <w:r w:rsidRPr="00D51781">
        <w:rPr>
          <w:rFonts w:asciiTheme="minorHAnsi" w:hAnsiTheme="minorHAnsi" w:cstheme="minorHAnsi"/>
          <w:b w:val="0"/>
          <w:bCs w:val="0"/>
          <w:sz w:val="22"/>
          <w:szCs w:val="22"/>
        </w:rPr>
        <w:lastRenderedPageBreak/>
        <w:t xml:space="preserve">Figure 11. Model coefficients for the best </w:t>
      </w:r>
      <w:r w:rsidRPr="00D51781">
        <w:rPr>
          <w:rFonts w:asciiTheme="minorHAnsi" w:hAnsiTheme="minorHAnsi" w:cstheme="minorHAnsi"/>
          <w:b w:val="0"/>
          <w:bCs w:val="0"/>
          <w:i/>
          <w:sz w:val="22"/>
          <w:szCs w:val="22"/>
        </w:rPr>
        <w:t>N</w:t>
      </w:r>
      <w:r w:rsidRPr="00D51781">
        <w:rPr>
          <w:rFonts w:asciiTheme="minorHAnsi" w:hAnsiTheme="minorHAnsi" w:cstheme="minorHAnsi"/>
          <w:b w:val="0"/>
          <w:bCs w:val="0"/>
          <w:sz w:val="22"/>
          <w:szCs w:val="22"/>
        </w:rPr>
        <w:t xml:space="preserve">-mixture model predicting abundance of Boreal Chickadee </w:t>
      </w:r>
      <w:proofErr w:type="spellStart"/>
      <w:r w:rsidRPr="00D51781">
        <w:rPr>
          <w:rFonts w:asciiTheme="minorHAnsi" w:hAnsiTheme="minorHAnsi" w:cstheme="minorHAnsi"/>
          <w:b w:val="0"/>
          <w:bCs w:val="0"/>
          <w:i/>
          <w:sz w:val="22"/>
          <w:szCs w:val="22"/>
        </w:rPr>
        <w:t>Poecile</w:t>
      </w:r>
      <w:proofErr w:type="spellEnd"/>
      <w:r w:rsidRPr="00D51781">
        <w:rPr>
          <w:rFonts w:asciiTheme="minorHAnsi" w:hAnsiTheme="minorHAnsi" w:cstheme="minorHAnsi"/>
          <w:b w:val="0"/>
          <w:bCs w:val="0"/>
          <w:i/>
          <w:sz w:val="22"/>
          <w:szCs w:val="22"/>
        </w:rPr>
        <w:t xml:space="preserve"> </w:t>
      </w:r>
      <w:proofErr w:type="spellStart"/>
      <w:r w:rsidRPr="00D51781">
        <w:rPr>
          <w:rFonts w:asciiTheme="minorHAnsi" w:hAnsiTheme="minorHAnsi" w:cstheme="minorHAnsi"/>
          <w:b w:val="0"/>
          <w:bCs w:val="0"/>
          <w:i/>
          <w:sz w:val="22"/>
          <w:szCs w:val="22"/>
        </w:rPr>
        <w:t>hudsonicus</w:t>
      </w:r>
      <w:proofErr w:type="spellEnd"/>
      <w:r w:rsidRPr="00D51781">
        <w:rPr>
          <w:rFonts w:asciiTheme="minorHAnsi" w:hAnsiTheme="minorHAnsi" w:cstheme="minorHAnsi"/>
          <w:b w:val="0"/>
          <w:bCs w:val="0"/>
          <w:sz w:val="22"/>
          <w:szCs w:val="22"/>
        </w:rPr>
        <w:t xml:space="preserve"> from satellite-based data at the 50-m scale (AIC= 139.85) (A), 150-m scale (AIC= 141.04) (C), and 500-m scale (AIC= 135.83) (E), along with predicted abundances of this species in the Kirby grid from these respective models (B,D,F).</w:t>
      </w:r>
    </w:p>
    <w:p w14:paraId="50386647" w14:textId="77777777" w:rsidR="00D51781" w:rsidRDefault="00D51781" w:rsidP="00D51781">
      <w:pPr>
        <w:pStyle w:val="BodyText"/>
      </w:pPr>
      <w:r>
        <w:rPr>
          <w:noProof/>
        </w:rPr>
        <w:drawing>
          <wp:inline distT="0" distB="0" distL="0" distR="0" wp14:anchorId="1EB89048" wp14:editId="2983CF82">
            <wp:extent cx="5334000" cy="7112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BOCH.png"/>
                    <pic:cNvPicPr>
                      <a:picLocks noChangeAspect="1" noChangeArrowheads="1"/>
                    </pic:cNvPicPr>
                  </pic:nvPicPr>
                  <pic:blipFill>
                    <a:blip r:embed="rId18"/>
                    <a:stretch>
                      <a:fillRect/>
                    </a:stretch>
                  </pic:blipFill>
                  <pic:spPr bwMode="auto">
                    <a:xfrm>
                      <a:off x="0" y="0"/>
                      <a:ext cx="5334000" cy="7112000"/>
                    </a:xfrm>
                    <a:prstGeom prst="rect">
                      <a:avLst/>
                    </a:prstGeom>
                    <a:noFill/>
                    <a:ln w="9525">
                      <a:noFill/>
                      <a:headEnd/>
                      <a:tailEnd/>
                    </a:ln>
                  </pic:spPr>
                </pic:pic>
              </a:graphicData>
            </a:graphic>
          </wp:inline>
        </w:drawing>
      </w:r>
    </w:p>
    <w:p w14:paraId="5495F6CE" w14:textId="77777777" w:rsidR="00D51781" w:rsidRPr="00D51781" w:rsidRDefault="00D51781" w:rsidP="00D51781">
      <w:pPr>
        <w:pStyle w:val="Heading3"/>
        <w:rPr>
          <w:rFonts w:asciiTheme="minorHAnsi" w:hAnsiTheme="minorHAnsi" w:cstheme="minorHAnsi"/>
          <w:b w:val="0"/>
          <w:bCs w:val="0"/>
          <w:sz w:val="22"/>
          <w:szCs w:val="22"/>
        </w:rPr>
      </w:pPr>
      <w:r w:rsidRPr="00D51781">
        <w:rPr>
          <w:rFonts w:asciiTheme="minorHAnsi" w:hAnsiTheme="minorHAnsi" w:cstheme="minorHAnsi"/>
          <w:b w:val="0"/>
          <w:bCs w:val="0"/>
          <w:sz w:val="22"/>
          <w:szCs w:val="22"/>
        </w:rPr>
        <w:lastRenderedPageBreak/>
        <w:t xml:space="preserve">Figure 12. Model coefficients for the best </w:t>
      </w:r>
      <w:r w:rsidRPr="00D51781">
        <w:rPr>
          <w:rFonts w:asciiTheme="minorHAnsi" w:hAnsiTheme="minorHAnsi" w:cstheme="minorHAnsi"/>
          <w:b w:val="0"/>
          <w:bCs w:val="0"/>
          <w:i/>
          <w:sz w:val="22"/>
          <w:szCs w:val="22"/>
        </w:rPr>
        <w:t>N</w:t>
      </w:r>
      <w:r w:rsidRPr="00D51781">
        <w:rPr>
          <w:rFonts w:asciiTheme="minorHAnsi" w:hAnsiTheme="minorHAnsi" w:cstheme="minorHAnsi"/>
          <w:b w:val="0"/>
          <w:bCs w:val="0"/>
          <w:sz w:val="22"/>
          <w:szCs w:val="22"/>
        </w:rPr>
        <w:t xml:space="preserve">-mixture model predicting abundance of Boreal Chickadee </w:t>
      </w:r>
      <w:proofErr w:type="spellStart"/>
      <w:r w:rsidRPr="00D51781">
        <w:rPr>
          <w:rFonts w:asciiTheme="minorHAnsi" w:hAnsiTheme="minorHAnsi" w:cstheme="minorHAnsi"/>
          <w:b w:val="0"/>
          <w:bCs w:val="0"/>
          <w:i/>
          <w:sz w:val="22"/>
          <w:szCs w:val="22"/>
        </w:rPr>
        <w:t>Poecile</w:t>
      </w:r>
      <w:proofErr w:type="spellEnd"/>
      <w:r w:rsidRPr="00D51781">
        <w:rPr>
          <w:rFonts w:asciiTheme="minorHAnsi" w:hAnsiTheme="minorHAnsi" w:cstheme="minorHAnsi"/>
          <w:b w:val="0"/>
          <w:bCs w:val="0"/>
          <w:i/>
          <w:sz w:val="22"/>
          <w:szCs w:val="22"/>
        </w:rPr>
        <w:t xml:space="preserve"> </w:t>
      </w:r>
      <w:proofErr w:type="spellStart"/>
      <w:r w:rsidRPr="00D51781">
        <w:rPr>
          <w:rFonts w:asciiTheme="minorHAnsi" w:hAnsiTheme="minorHAnsi" w:cstheme="minorHAnsi"/>
          <w:b w:val="0"/>
          <w:bCs w:val="0"/>
          <w:i/>
          <w:sz w:val="22"/>
          <w:szCs w:val="22"/>
        </w:rPr>
        <w:t>hudsonicus</w:t>
      </w:r>
      <w:proofErr w:type="spellEnd"/>
      <w:r w:rsidRPr="00D51781">
        <w:rPr>
          <w:rFonts w:asciiTheme="minorHAnsi" w:hAnsiTheme="minorHAnsi" w:cstheme="minorHAnsi"/>
          <w:b w:val="0"/>
          <w:bCs w:val="0"/>
          <w:sz w:val="22"/>
          <w:szCs w:val="22"/>
        </w:rPr>
        <w:t xml:space="preserve"> from LIDAR-based data at the 150-m scale (AIC= 127.93) (A), and 500-m scale (AIC= 130.84) (C), along with predicted abundances of this species in the Kirby grid from these respective models (B,D).</w:t>
      </w:r>
    </w:p>
    <w:p w14:paraId="182A13E8" w14:textId="77777777" w:rsidR="00D51781" w:rsidRDefault="00D51781" w:rsidP="00D51781">
      <w:pPr>
        <w:pStyle w:val="BodyText"/>
      </w:pPr>
      <w:r>
        <w:rPr>
          <w:noProof/>
        </w:rPr>
        <w:drawing>
          <wp:inline distT="0" distB="0" distL="0" distR="0" wp14:anchorId="214A614F" wp14:editId="3D83C5C0">
            <wp:extent cx="5334000" cy="71120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BOCH.png"/>
                    <pic:cNvPicPr>
                      <a:picLocks noChangeAspect="1" noChangeArrowheads="1"/>
                    </pic:cNvPicPr>
                  </pic:nvPicPr>
                  <pic:blipFill>
                    <a:blip r:embed="rId19"/>
                    <a:stretch>
                      <a:fillRect/>
                    </a:stretch>
                  </pic:blipFill>
                  <pic:spPr bwMode="auto">
                    <a:xfrm>
                      <a:off x="0" y="0"/>
                      <a:ext cx="5334000" cy="7112000"/>
                    </a:xfrm>
                    <a:prstGeom prst="rect">
                      <a:avLst/>
                    </a:prstGeom>
                    <a:noFill/>
                    <a:ln w="9525">
                      <a:noFill/>
                      <a:headEnd/>
                      <a:tailEnd/>
                    </a:ln>
                  </pic:spPr>
                </pic:pic>
              </a:graphicData>
            </a:graphic>
          </wp:inline>
        </w:drawing>
      </w:r>
    </w:p>
    <w:p w14:paraId="05BFAEAC" w14:textId="77777777" w:rsidR="00D51781" w:rsidRPr="00D51781" w:rsidRDefault="00D51781" w:rsidP="00D51781">
      <w:pPr>
        <w:pStyle w:val="Heading3"/>
        <w:rPr>
          <w:rFonts w:asciiTheme="minorHAnsi" w:hAnsiTheme="minorHAnsi" w:cstheme="minorHAnsi"/>
          <w:b w:val="0"/>
          <w:bCs w:val="0"/>
          <w:sz w:val="22"/>
          <w:szCs w:val="22"/>
        </w:rPr>
      </w:pPr>
      <w:r w:rsidRPr="00D51781">
        <w:rPr>
          <w:rFonts w:asciiTheme="minorHAnsi" w:hAnsiTheme="minorHAnsi" w:cstheme="minorHAnsi"/>
          <w:b w:val="0"/>
          <w:bCs w:val="0"/>
          <w:sz w:val="22"/>
          <w:szCs w:val="22"/>
        </w:rPr>
        <w:lastRenderedPageBreak/>
        <w:t xml:space="preserve">Figure 13. Model coefficients for the A) AVI-based (AIC= 126.92), C) satellite-based (AIC= 135.83), E) lidar-based (AIC= 127.93), and G) composite (AIC= 118.64) </w:t>
      </w:r>
      <w:r w:rsidRPr="00D51781">
        <w:rPr>
          <w:rFonts w:asciiTheme="minorHAnsi" w:hAnsiTheme="minorHAnsi" w:cstheme="minorHAnsi"/>
          <w:b w:val="0"/>
          <w:bCs w:val="0"/>
          <w:i/>
          <w:sz w:val="22"/>
          <w:szCs w:val="22"/>
        </w:rPr>
        <w:t>N</w:t>
      </w:r>
      <w:r w:rsidRPr="00D51781">
        <w:rPr>
          <w:rFonts w:asciiTheme="minorHAnsi" w:hAnsiTheme="minorHAnsi" w:cstheme="minorHAnsi"/>
          <w:b w:val="0"/>
          <w:bCs w:val="0"/>
          <w:sz w:val="22"/>
          <w:szCs w:val="22"/>
        </w:rPr>
        <w:t xml:space="preserve">-mixture models predicting abundance of Boreal Chickadee </w:t>
      </w:r>
      <w:proofErr w:type="spellStart"/>
      <w:r w:rsidRPr="00D51781">
        <w:rPr>
          <w:rFonts w:asciiTheme="minorHAnsi" w:hAnsiTheme="minorHAnsi" w:cstheme="minorHAnsi"/>
          <w:b w:val="0"/>
          <w:bCs w:val="0"/>
          <w:i/>
          <w:sz w:val="22"/>
          <w:szCs w:val="22"/>
        </w:rPr>
        <w:t>Poecile</w:t>
      </w:r>
      <w:proofErr w:type="spellEnd"/>
      <w:r w:rsidRPr="00D51781">
        <w:rPr>
          <w:rFonts w:asciiTheme="minorHAnsi" w:hAnsiTheme="minorHAnsi" w:cstheme="minorHAnsi"/>
          <w:b w:val="0"/>
          <w:bCs w:val="0"/>
          <w:i/>
          <w:sz w:val="22"/>
          <w:szCs w:val="22"/>
        </w:rPr>
        <w:t xml:space="preserve"> </w:t>
      </w:r>
      <w:proofErr w:type="spellStart"/>
      <w:r w:rsidRPr="00D51781">
        <w:rPr>
          <w:rFonts w:asciiTheme="minorHAnsi" w:hAnsiTheme="minorHAnsi" w:cstheme="minorHAnsi"/>
          <w:b w:val="0"/>
          <w:bCs w:val="0"/>
          <w:i/>
          <w:sz w:val="22"/>
          <w:szCs w:val="22"/>
        </w:rPr>
        <w:t>hudsonicus</w:t>
      </w:r>
      <w:proofErr w:type="spellEnd"/>
      <w:r w:rsidRPr="00D51781">
        <w:rPr>
          <w:rFonts w:asciiTheme="minorHAnsi" w:hAnsiTheme="minorHAnsi" w:cstheme="minorHAnsi"/>
          <w:b w:val="0"/>
          <w:bCs w:val="0"/>
          <w:sz w:val="22"/>
          <w:szCs w:val="22"/>
        </w:rPr>
        <w:t>, along with predicted abundances of this species in the Kirby grid from these respective models (B,D,F,H).</w:t>
      </w:r>
    </w:p>
    <w:p w14:paraId="259CC158" w14:textId="77777777" w:rsidR="00D51781" w:rsidRDefault="00D51781" w:rsidP="00D51781">
      <w:pPr>
        <w:pStyle w:val="BodyText"/>
      </w:pPr>
      <w:r>
        <w:rPr>
          <w:noProof/>
        </w:rPr>
        <w:drawing>
          <wp:inline distT="0" distB="0" distL="0" distR="0" wp14:anchorId="09B2240A" wp14:editId="121D49A9">
            <wp:extent cx="5334000" cy="6934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BOCH.png"/>
                    <pic:cNvPicPr>
                      <a:picLocks noChangeAspect="1" noChangeArrowheads="1"/>
                    </pic:cNvPicPr>
                  </pic:nvPicPr>
                  <pic:blipFill>
                    <a:blip r:embed="rId20"/>
                    <a:stretch>
                      <a:fillRect/>
                    </a:stretch>
                  </pic:blipFill>
                  <pic:spPr bwMode="auto">
                    <a:xfrm>
                      <a:off x="0" y="0"/>
                      <a:ext cx="5334000" cy="6934200"/>
                    </a:xfrm>
                    <a:prstGeom prst="rect">
                      <a:avLst/>
                    </a:prstGeom>
                    <a:noFill/>
                    <a:ln w="9525">
                      <a:noFill/>
                      <a:headEnd/>
                      <a:tailEnd/>
                    </a:ln>
                  </pic:spPr>
                </pic:pic>
              </a:graphicData>
            </a:graphic>
          </wp:inline>
        </w:drawing>
      </w:r>
    </w:p>
    <w:p w14:paraId="6FC46E0F" w14:textId="7182CFD0" w:rsidR="00C05A46" w:rsidRPr="00DA3A58" w:rsidRDefault="00D51781" w:rsidP="00D51781">
      <w:pPr>
        <w:pStyle w:val="Heading3"/>
        <w:rPr>
          <w:rFonts w:asciiTheme="minorHAnsi" w:hAnsiTheme="minorHAnsi" w:cstheme="minorHAnsi"/>
          <w:b w:val="0"/>
          <w:bCs w:val="0"/>
          <w:sz w:val="22"/>
          <w:szCs w:val="22"/>
        </w:rPr>
      </w:pPr>
      <w:r w:rsidRPr="00D51781">
        <w:rPr>
          <w:rFonts w:asciiTheme="minorHAnsi" w:hAnsiTheme="minorHAnsi" w:cstheme="minorHAnsi"/>
          <w:b w:val="0"/>
          <w:bCs w:val="0"/>
          <w:sz w:val="22"/>
          <w:szCs w:val="22"/>
        </w:rPr>
        <w:t xml:space="preserve">Figure 14. </w:t>
      </w:r>
      <w:r w:rsidR="00C05A46" w:rsidRPr="00D51781">
        <w:rPr>
          <w:rFonts w:asciiTheme="minorHAnsi" w:hAnsiTheme="minorHAnsi" w:cstheme="minorHAnsi"/>
          <w:b w:val="0"/>
          <w:bCs w:val="0"/>
          <w:sz w:val="22"/>
          <w:szCs w:val="22"/>
        </w:rPr>
        <w:t>Model coefficients for t</w:t>
      </w:r>
      <w:r w:rsidR="00C05A46" w:rsidRPr="00DA3A58">
        <w:rPr>
          <w:rFonts w:asciiTheme="minorHAnsi" w:hAnsiTheme="minorHAnsi" w:cstheme="minorHAnsi"/>
          <w:b w:val="0"/>
          <w:bCs w:val="0"/>
          <w:sz w:val="22"/>
          <w:szCs w:val="22"/>
        </w:rPr>
        <w:t xml:space="preserve">he best </w:t>
      </w:r>
      <w:r w:rsidR="00C05A46" w:rsidRPr="00DA3A58">
        <w:rPr>
          <w:rFonts w:asciiTheme="minorHAnsi" w:hAnsiTheme="minorHAnsi" w:cstheme="minorHAnsi"/>
          <w:b w:val="0"/>
          <w:bCs w:val="0"/>
          <w:i/>
          <w:sz w:val="22"/>
          <w:szCs w:val="22"/>
        </w:rPr>
        <w:t>N</w:t>
      </w:r>
      <w:r w:rsidR="00C05A46" w:rsidRPr="00DA3A58">
        <w:rPr>
          <w:rFonts w:asciiTheme="minorHAnsi" w:hAnsiTheme="minorHAnsi" w:cstheme="minorHAnsi"/>
          <w:b w:val="0"/>
          <w:bCs w:val="0"/>
          <w:sz w:val="22"/>
          <w:szCs w:val="22"/>
        </w:rPr>
        <w:t xml:space="preserve">-mixture model predicting abundance of Cedar Waxwing </w:t>
      </w:r>
      <w:proofErr w:type="spellStart"/>
      <w:r w:rsidR="00C05A46" w:rsidRPr="00DA3A58">
        <w:rPr>
          <w:rFonts w:asciiTheme="minorHAnsi" w:hAnsiTheme="minorHAnsi" w:cstheme="minorHAnsi"/>
          <w:b w:val="0"/>
          <w:bCs w:val="0"/>
          <w:i/>
          <w:sz w:val="22"/>
          <w:szCs w:val="22"/>
        </w:rPr>
        <w:t>Bombycilla</w:t>
      </w:r>
      <w:proofErr w:type="spellEnd"/>
      <w:r w:rsidR="00C05A46" w:rsidRPr="00DA3A58">
        <w:rPr>
          <w:rFonts w:asciiTheme="minorHAnsi" w:hAnsiTheme="minorHAnsi" w:cstheme="minorHAnsi"/>
          <w:b w:val="0"/>
          <w:bCs w:val="0"/>
          <w:i/>
          <w:sz w:val="22"/>
          <w:szCs w:val="22"/>
        </w:rPr>
        <w:t xml:space="preserve"> </w:t>
      </w:r>
      <w:proofErr w:type="spellStart"/>
      <w:r w:rsidR="00C05A46" w:rsidRPr="00DA3A58">
        <w:rPr>
          <w:rFonts w:asciiTheme="minorHAnsi" w:hAnsiTheme="minorHAnsi" w:cstheme="minorHAnsi"/>
          <w:b w:val="0"/>
          <w:bCs w:val="0"/>
          <w:i/>
          <w:sz w:val="22"/>
          <w:szCs w:val="22"/>
        </w:rPr>
        <w:t>cedrorum</w:t>
      </w:r>
      <w:proofErr w:type="spellEnd"/>
      <w:r w:rsidR="00C05A46" w:rsidRPr="00DA3A58">
        <w:rPr>
          <w:rFonts w:asciiTheme="minorHAnsi" w:hAnsiTheme="minorHAnsi" w:cstheme="minorHAnsi"/>
          <w:b w:val="0"/>
          <w:bCs w:val="0"/>
          <w:sz w:val="22"/>
          <w:szCs w:val="22"/>
        </w:rPr>
        <w:t xml:space="preserve"> </w:t>
      </w:r>
      <w:r w:rsidR="000A291A" w:rsidRPr="00DA3A58">
        <w:rPr>
          <w:rFonts w:asciiTheme="minorHAnsi" w:hAnsiTheme="minorHAnsi" w:cstheme="minorHAnsi"/>
          <w:b w:val="0"/>
          <w:bCs w:val="0"/>
          <w:sz w:val="22"/>
          <w:szCs w:val="22"/>
        </w:rPr>
        <w:t xml:space="preserve">from Alberta Vegetation Inventory (AVI) shapefile-based data </w:t>
      </w:r>
      <w:r w:rsidR="00DA3A58" w:rsidRPr="00DA3A58">
        <w:rPr>
          <w:rFonts w:asciiTheme="minorHAnsi" w:hAnsiTheme="minorHAnsi" w:cstheme="minorHAnsi"/>
          <w:b w:val="0"/>
          <w:bCs w:val="0"/>
          <w:sz w:val="22"/>
          <w:szCs w:val="22"/>
        </w:rPr>
        <w:t xml:space="preserve">at </w:t>
      </w:r>
      <w:r w:rsidR="00DA3A58" w:rsidRPr="00DA3A58">
        <w:rPr>
          <w:rFonts w:asciiTheme="minorHAnsi" w:hAnsiTheme="minorHAnsi" w:cstheme="minorHAnsi"/>
          <w:b w:val="0"/>
          <w:bCs w:val="0"/>
          <w:sz w:val="22"/>
          <w:szCs w:val="22"/>
        </w:rPr>
        <w:lastRenderedPageBreak/>
        <w:t>the 50-m scale (AIC= 126.2) (A), 150-m scale (AIC= 118.63) (C), and 500-m scale (AIC= 123.4) (E), along with predicted abundances of this species in the Kirby grid from these respective models (B,D,F)</w:t>
      </w:r>
      <w:r w:rsidR="00C05A46" w:rsidRPr="00DA3A58">
        <w:rPr>
          <w:rFonts w:asciiTheme="minorHAnsi" w:hAnsiTheme="minorHAnsi" w:cstheme="minorHAnsi"/>
          <w:b w:val="0"/>
          <w:bCs w:val="0"/>
          <w:sz w:val="22"/>
          <w:szCs w:val="22"/>
        </w:rPr>
        <w:t>.</w:t>
      </w:r>
    </w:p>
    <w:p w14:paraId="5DBF3640" w14:textId="77777777" w:rsidR="00C05A46" w:rsidRDefault="00C05A46" w:rsidP="00C05A46">
      <w:pPr>
        <w:pStyle w:val="BodyText"/>
      </w:pPr>
      <w:r>
        <w:rPr>
          <w:noProof/>
        </w:rPr>
        <w:drawing>
          <wp:inline distT="0" distB="0" distL="0" distR="0" wp14:anchorId="2724FAB3" wp14:editId="50B25C66">
            <wp:extent cx="5334000" cy="7112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CEDW.png"/>
                    <pic:cNvPicPr>
                      <a:picLocks noChangeAspect="1" noChangeArrowheads="1"/>
                    </pic:cNvPicPr>
                  </pic:nvPicPr>
                  <pic:blipFill>
                    <a:blip r:embed="rId21"/>
                    <a:stretch>
                      <a:fillRect/>
                    </a:stretch>
                  </pic:blipFill>
                  <pic:spPr bwMode="auto">
                    <a:xfrm>
                      <a:off x="0" y="0"/>
                      <a:ext cx="5334000" cy="7112000"/>
                    </a:xfrm>
                    <a:prstGeom prst="rect">
                      <a:avLst/>
                    </a:prstGeom>
                    <a:noFill/>
                    <a:ln w="9525">
                      <a:noFill/>
                      <a:headEnd/>
                      <a:tailEnd/>
                    </a:ln>
                  </pic:spPr>
                </pic:pic>
              </a:graphicData>
            </a:graphic>
          </wp:inline>
        </w:drawing>
      </w:r>
    </w:p>
    <w:p w14:paraId="0DD23873" w14:textId="77777777" w:rsidR="007A23EB" w:rsidRPr="00BB0ADE" w:rsidRDefault="007A23EB" w:rsidP="00BB0ADE">
      <w:pPr>
        <w:pStyle w:val="Heading3"/>
        <w:rPr>
          <w:rFonts w:asciiTheme="minorHAnsi" w:hAnsiTheme="minorHAnsi" w:cstheme="minorHAnsi"/>
          <w:b w:val="0"/>
          <w:bCs w:val="0"/>
          <w:sz w:val="22"/>
          <w:szCs w:val="22"/>
        </w:rPr>
      </w:pPr>
      <w:r w:rsidRPr="00BB0ADE">
        <w:rPr>
          <w:rFonts w:asciiTheme="minorHAnsi" w:hAnsiTheme="minorHAnsi" w:cstheme="minorHAnsi"/>
          <w:b w:val="0"/>
          <w:bCs w:val="0"/>
          <w:sz w:val="22"/>
          <w:szCs w:val="22"/>
        </w:rPr>
        <w:lastRenderedPageBreak/>
        <w:t xml:space="preserve">Figure 15. Model coefficients for the best </w:t>
      </w:r>
      <w:r w:rsidRPr="00BB0ADE">
        <w:rPr>
          <w:rFonts w:asciiTheme="minorHAnsi" w:hAnsiTheme="minorHAnsi" w:cstheme="minorHAnsi"/>
          <w:b w:val="0"/>
          <w:bCs w:val="0"/>
          <w:i/>
          <w:sz w:val="22"/>
          <w:szCs w:val="22"/>
        </w:rPr>
        <w:t>N</w:t>
      </w:r>
      <w:r w:rsidRPr="00BB0ADE">
        <w:rPr>
          <w:rFonts w:asciiTheme="minorHAnsi" w:hAnsiTheme="minorHAnsi" w:cstheme="minorHAnsi"/>
          <w:b w:val="0"/>
          <w:bCs w:val="0"/>
          <w:sz w:val="22"/>
          <w:szCs w:val="22"/>
        </w:rPr>
        <w:t xml:space="preserve">-mixture model predicting abundance of Cedar Waxwing </w:t>
      </w:r>
      <w:proofErr w:type="spellStart"/>
      <w:r w:rsidRPr="00BB0ADE">
        <w:rPr>
          <w:rFonts w:asciiTheme="minorHAnsi" w:hAnsiTheme="minorHAnsi" w:cstheme="minorHAnsi"/>
          <w:b w:val="0"/>
          <w:bCs w:val="0"/>
          <w:i/>
          <w:sz w:val="22"/>
          <w:szCs w:val="22"/>
        </w:rPr>
        <w:t>Bombycilla</w:t>
      </w:r>
      <w:proofErr w:type="spellEnd"/>
      <w:r w:rsidRPr="00BB0ADE">
        <w:rPr>
          <w:rFonts w:asciiTheme="minorHAnsi" w:hAnsiTheme="minorHAnsi" w:cstheme="minorHAnsi"/>
          <w:b w:val="0"/>
          <w:bCs w:val="0"/>
          <w:i/>
          <w:sz w:val="22"/>
          <w:szCs w:val="22"/>
        </w:rPr>
        <w:t xml:space="preserve"> </w:t>
      </w:r>
      <w:proofErr w:type="spellStart"/>
      <w:r w:rsidRPr="00BB0ADE">
        <w:rPr>
          <w:rFonts w:asciiTheme="minorHAnsi" w:hAnsiTheme="minorHAnsi" w:cstheme="minorHAnsi"/>
          <w:b w:val="0"/>
          <w:bCs w:val="0"/>
          <w:i/>
          <w:sz w:val="22"/>
          <w:szCs w:val="22"/>
        </w:rPr>
        <w:t>cedrorum</w:t>
      </w:r>
      <w:proofErr w:type="spellEnd"/>
      <w:r w:rsidRPr="00BB0ADE">
        <w:rPr>
          <w:rFonts w:asciiTheme="minorHAnsi" w:hAnsiTheme="minorHAnsi" w:cstheme="minorHAnsi"/>
          <w:b w:val="0"/>
          <w:bCs w:val="0"/>
          <w:sz w:val="22"/>
          <w:szCs w:val="22"/>
        </w:rPr>
        <w:t xml:space="preserve"> from satellite-based data at the 50-m scale (AIC= 126.43) (A), 150-m scale (AIC= 126.43) (C), and 500-m scale (AIC= 126.43) (E), along with predicted abundances of this species in the Kirby grid from these respective models (B,D,F).</w:t>
      </w:r>
    </w:p>
    <w:p w14:paraId="54CC43F5" w14:textId="77777777" w:rsidR="007A23EB" w:rsidRDefault="007A23EB" w:rsidP="007A23EB">
      <w:pPr>
        <w:pStyle w:val="BodyText"/>
      </w:pPr>
      <w:r>
        <w:rPr>
          <w:noProof/>
        </w:rPr>
        <w:drawing>
          <wp:inline distT="0" distB="0" distL="0" distR="0" wp14:anchorId="3B57DFFA" wp14:editId="353848B9">
            <wp:extent cx="5334000" cy="7112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CEDW.png"/>
                    <pic:cNvPicPr>
                      <a:picLocks noChangeAspect="1" noChangeArrowheads="1"/>
                    </pic:cNvPicPr>
                  </pic:nvPicPr>
                  <pic:blipFill>
                    <a:blip r:embed="rId22"/>
                    <a:stretch>
                      <a:fillRect/>
                    </a:stretch>
                  </pic:blipFill>
                  <pic:spPr bwMode="auto">
                    <a:xfrm>
                      <a:off x="0" y="0"/>
                      <a:ext cx="5334000" cy="7112000"/>
                    </a:xfrm>
                    <a:prstGeom prst="rect">
                      <a:avLst/>
                    </a:prstGeom>
                    <a:noFill/>
                    <a:ln w="9525">
                      <a:noFill/>
                      <a:headEnd/>
                      <a:tailEnd/>
                    </a:ln>
                  </pic:spPr>
                </pic:pic>
              </a:graphicData>
            </a:graphic>
          </wp:inline>
        </w:drawing>
      </w:r>
    </w:p>
    <w:p w14:paraId="11795405" w14:textId="77777777" w:rsidR="007A23EB" w:rsidRPr="00BB0ADE" w:rsidRDefault="007A23EB" w:rsidP="00BB0ADE">
      <w:pPr>
        <w:pStyle w:val="Heading3"/>
        <w:rPr>
          <w:rFonts w:asciiTheme="minorHAnsi" w:hAnsiTheme="minorHAnsi" w:cstheme="minorHAnsi"/>
          <w:b w:val="0"/>
          <w:bCs w:val="0"/>
          <w:sz w:val="22"/>
          <w:szCs w:val="22"/>
        </w:rPr>
      </w:pPr>
      <w:r w:rsidRPr="00BB0ADE">
        <w:rPr>
          <w:rFonts w:asciiTheme="minorHAnsi" w:hAnsiTheme="minorHAnsi" w:cstheme="minorHAnsi"/>
          <w:b w:val="0"/>
          <w:bCs w:val="0"/>
          <w:sz w:val="22"/>
          <w:szCs w:val="22"/>
        </w:rPr>
        <w:lastRenderedPageBreak/>
        <w:t xml:space="preserve">Figure 16. Model coefficients for the best </w:t>
      </w:r>
      <w:r w:rsidRPr="00BB0ADE">
        <w:rPr>
          <w:rFonts w:asciiTheme="minorHAnsi" w:hAnsiTheme="minorHAnsi" w:cstheme="minorHAnsi"/>
          <w:b w:val="0"/>
          <w:bCs w:val="0"/>
          <w:i/>
          <w:sz w:val="22"/>
          <w:szCs w:val="22"/>
        </w:rPr>
        <w:t>N</w:t>
      </w:r>
      <w:r w:rsidRPr="00BB0ADE">
        <w:rPr>
          <w:rFonts w:asciiTheme="minorHAnsi" w:hAnsiTheme="minorHAnsi" w:cstheme="minorHAnsi"/>
          <w:b w:val="0"/>
          <w:bCs w:val="0"/>
          <w:sz w:val="22"/>
          <w:szCs w:val="22"/>
        </w:rPr>
        <w:t xml:space="preserve">-mixture model predicting abundance of Cedar Waxwing </w:t>
      </w:r>
      <w:proofErr w:type="spellStart"/>
      <w:r w:rsidRPr="00BB0ADE">
        <w:rPr>
          <w:rFonts w:asciiTheme="minorHAnsi" w:hAnsiTheme="minorHAnsi" w:cstheme="minorHAnsi"/>
          <w:b w:val="0"/>
          <w:bCs w:val="0"/>
          <w:i/>
          <w:sz w:val="22"/>
          <w:szCs w:val="22"/>
        </w:rPr>
        <w:t>Bombycilla</w:t>
      </w:r>
      <w:proofErr w:type="spellEnd"/>
      <w:r w:rsidRPr="00BB0ADE">
        <w:rPr>
          <w:rFonts w:asciiTheme="minorHAnsi" w:hAnsiTheme="minorHAnsi" w:cstheme="minorHAnsi"/>
          <w:b w:val="0"/>
          <w:bCs w:val="0"/>
          <w:i/>
          <w:sz w:val="22"/>
          <w:szCs w:val="22"/>
        </w:rPr>
        <w:t xml:space="preserve"> </w:t>
      </w:r>
      <w:proofErr w:type="spellStart"/>
      <w:r w:rsidRPr="00BB0ADE">
        <w:rPr>
          <w:rFonts w:asciiTheme="minorHAnsi" w:hAnsiTheme="minorHAnsi" w:cstheme="minorHAnsi"/>
          <w:b w:val="0"/>
          <w:bCs w:val="0"/>
          <w:i/>
          <w:sz w:val="22"/>
          <w:szCs w:val="22"/>
        </w:rPr>
        <w:t>cedrorum</w:t>
      </w:r>
      <w:proofErr w:type="spellEnd"/>
      <w:r w:rsidRPr="00BB0ADE">
        <w:rPr>
          <w:rFonts w:asciiTheme="minorHAnsi" w:hAnsiTheme="minorHAnsi" w:cstheme="minorHAnsi"/>
          <w:b w:val="0"/>
          <w:bCs w:val="0"/>
          <w:sz w:val="22"/>
          <w:szCs w:val="22"/>
        </w:rPr>
        <w:t xml:space="preserve"> from LIDAR-based data at the 150-m scale (AIC= 126.29) (A), and 500-m scale (AIC= 123.71) (C), along with predicted abundances of this species in the Kirby grid from these respective models (B,D).</w:t>
      </w:r>
    </w:p>
    <w:p w14:paraId="7699006E" w14:textId="77777777" w:rsidR="007A23EB" w:rsidRDefault="007A23EB" w:rsidP="007A23EB">
      <w:pPr>
        <w:pStyle w:val="BodyText"/>
      </w:pPr>
      <w:r>
        <w:rPr>
          <w:noProof/>
        </w:rPr>
        <w:drawing>
          <wp:inline distT="0" distB="0" distL="0" distR="0" wp14:anchorId="66B27A23" wp14:editId="68048C6B">
            <wp:extent cx="5334000" cy="7112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CEDW.png"/>
                    <pic:cNvPicPr>
                      <a:picLocks noChangeAspect="1" noChangeArrowheads="1"/>
                    </pic:cNvPicPr>
                  </pic:nvPicPr>
                  <pic:blipFill>
                    <a:blip r:embed="rId23"/>
                    <a:stretch>
                      <a:fillRect/>
                    </a:stretch>
                  </pic:blipFill>
                  <pic:spPr bwMode="auto">
                    <a:xfrm>
                      <a:off x="0" y="0"/>
                      <a:ext cx="5334000" cy="7112000"/>
                    </a:xfrm>
                    <a:prstGeom prst="rect">
                      <a:avLst/>
                    </a:prstGeom>
                    <a:noFill/>
                    <a:ln w="9525">
                      <a:noFill/>
                      <a:headEnd/>
                      <a:tailEnd/>
                    </a:ln>
                  </pic:spPr>
                </pic:pic>
              </a:graphicData>
            </a:graphic>
          </wp:inline>
        </w:drawing>
      </w:r>
    </w:p>
    <w:p w14:paraId="5907EF7B" w14:textId="77777777" w:rsidR="00BB0ADE" w:rsidRPr="00BB0ADE" w:rsidRDefault="00BB0ADE" w:rsidP="00BB0ADE">
      <w:pPr>
        <w:pStyle w:val="Heading3"/>
        <w:rPr>
          <w:rFonts w:asciiTheme="minorHAnsi" w:hAnsiTheme="minorHAnsi" w:cstheme="minorHAnsi"/>
          <w:b w:val="0"/>
          <w:bCs w:val="0"/>
          <w:sz w:val="22"/>
          <w:szCs w:val="22"/>
        </w:rPr>
      </w:pPr>
      <w:r w:rsidRPr="00BB0ADE">
        <w:rPr>
          <w:rFonts w:asciiTheme="minorHAnsi" w:hAnsiTheme="minorHAnsi" w:cstheme="minorHAnsi"/>
          <w:b w:val="0"/>
          <w:bCs w:val="0"/>
          <w:sz w:val="22"/>
          <w:szCs w:val="22"/>
        </w:rPr>
        <w:lastRenderedPageBreak/>
        <w:t xml:space="preserve">Figure 17. Model coefficients for the A) AVI-based (AIC= 118.63), C) satellite-based (AIC= 126.43), E) lidar-based (AIC= 123.71), and G) composite (AIC= 118.63) </w:t>
      </w:r>
      <w:r w:rsidRPr="00BB0ADE">
        <w:rPr>
          <w:rFonts w:asciiTheme="minorHAnsi" w:hAnsiTheme="minorHAnsi" w:cstheme="minorHAnsi"/>
          <w:b w:val="0"/>
          <w:bCs w:val="0"/>
          <w:i/>
          <w:sz w:val="22"/>
          <w:szCs w:val="22"/>
        </w:rPr>
        <w:t>N</w:t>
      </w:r>
      <w:r w:rsidRPr="00BB0ADE">
        <w:rPr>
          <w:rFonts w:asciiTheme="minorHAnsi" w:hAnsiTheme="minorHAnsi" w:cstheme="minorHAnsi"/>
          <w:b w:val="0"/>
          <w:bCs w:val="0"/>
          <w:sz w:val="22"/>
          <w:szCs w:val="22"/>
        </w:rPr>
        <w:t xml:space="preserve">-mixture models predicting abundance of Cedar Waxwing </w:t>
      </w:r>
      <w:proofErr w:type="spellStart"/>
      <w:r w:rsidRPr="00BB0ADE">
        <w:rPr>
          <w:rFonts w:asciiTheme="minorHAnsi" w:hAnsiTheme="minorHAnsi" w:cstheme="minorHAnsi"/>
          <w:b w:val="0"/>
          <w:bCs w:val="0"/>
          <w:i/>
          <w:sz w:val="22"/>
          <w:szCs w:val="22"/>
        </w:rPr>
        <w:t>Bombycilla</w:t>
      </w:r>
      <w:proofErr w:type="spellEnd"/>
      <w:r w:rsidRPr="00BB0ADE">
        <w:rPr>
          <w:rFonts w:asciiTheme="minorHAnsi" w:hAnsiTheme="minorHAnsi" w:cstheme="minorHAnsi"/>
          <w:b w:val="0"/>
          <w:bCs w:val="0"/>
          <w:i/>
          <w:sz w:val="22"/>
          <w:szCs w:val="22"/>
        </w:rPr>
        <w:t xml:space="preserve"> </w:t>
      </w:r>
      <w:proofErr w:type="spellStart"/>
      <w:r w:rsidRPr="00BB0ADE">
        <w:rPr>
          <w:rFonts w:asciiTheme="minorHAnsi" w:hAnsiTheme="minorHAnsi" w:cstheme="minorHAnsi"/>
          <w:b w:val="0"/>
          <w:bCs w:val="0"/>
          <w:i/>
          <w:sz w:val="22"/>
          <w:szCs w:val="22"/>
        </w:rPr>
        <w:t>cedrorum</w:t>
      </w:r>
      <w:proofErr w:type="spellEnd"/>
      <w:r w:rsidRPr="00BB0ADE">
        <w:rPr>
          <w:rFonts w:asciiTheme="minorHAnsi" w:hAnsiTheme="minorHAnsi" w:cstheme="minorHAnsi"/>
          <w:b w:val="0"/>
          <w:bCs w:val="0"/>
          <w:sz w:val="22"/>
          <w:szCs w:val="22"/>
        </w:rPr>
        <w:t>, along with predicted abundances of this species in the Kirby grid from these respective models (B,D,F,H).</w:t>
      </w:r>
    </w:p>
    <w:p w14:paraId="207B29FC" w14:textId="77777777" w:rsidR="00BB0ADE" w:rsidRDefault="00BB0ADE" w:rsidP="00BB0ADE">
      <w:pPr>
        <w:pStyle w:val="BodyText"/>
      </w:pPr>
      <w:r>
        <w:rPr>
          <w:noProof/>
        </w:rPr>
        <w:drawing>
          <wp:inline distT="0" distB="0" distL="0" distR="0" wp14:anchorId="30067C65" wp14:editId="03DEEBFD">
            <wp:extent cx="5334000" cy="6934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CEDW.png"/>
                    <pic:cNvPicPr>
                      <a:picLocks noChangeAspect="1" noChangeArrowheads="1"/>
                    </pic:cNvPicPr>
                  </pic:nvPicPr>
                  <pic:blipFill>
                    <a:blip r:embed="rId24"/>
                    <a:stretch>
                      <a:fillRect/>
                    </a:stretch>
                  </pic:blipFill>
                  <pic:spPr bwMode="auto">
                    <a:xfrm>
                      <a:off x="0" y="0"/>
                      <a:ext cx="5334000" cy="6934200"/>
                    </a:xfrm>
                    <a:prstGeom prst="rect">
                      <a:avLst/>
                    </a:prstGeom>
                    <a:noFill/>
                    <a:ln w="9525">
                      <a:noFill/>
                      <a:headEnd/>
                      <a:tailEnd/>
                    </a:ln>
                  </pic:spPr>
                </pic:pic>
              </a:graphicData>
            </a:graphic>
          </wp:inline>
        </w:drawing>
      </w:r>
    </w:p>
    <w:p w14:paraId="0B911862" w14:textId="6B5FDCD2" w:rsidR="00C05A46" w:rsidRPr="00BB0ADE" w:rsidRDefault="007A23EB" w:rsidP="00BB0ADE">
      <w:pPr>
        <w:pStyle w:val="Heading3"/>
        <w:rPr>
          <w:rFonts w:asciiTheme="minorHAnsi" w:hAnsiTheme="minorHAnsi" w:cstheme="minorHAnsi"/>
          <w:b w:val="0"/>
          <w:bCs w:val="0"/>
          <w:sz w:val="22"/>
          <w:szCs w:val="22"/>
        </w:rPr>
      </w:pPr>
      <w:r w:rsidRPr="00BB0ADE">
        <w:rPr>
          <w:rFonts w:asciiTheme="minorHAnsi" w:hAnsiTheme="minorHAnsi" w:cstheme="minorHAnsi"/>
          <w:b w:val="0"/>
          <w:bCs w:val="0"/>
          <w:sz w:val="22"/>
          <w:szCs w:val="22"/>
        </w:rPr>
        <w:t xml:space="preserve">Figure 18. </w:t>
      </w:r>
      <w:r w:rsidR="00C05A46" w:rsidRPr="00BB0ADE">
        <w:rPr>
          <w:rFonts w:asciiTheme="minorHAnsi" w:hAnsiTheme="minorHAnsi" w:cstheme="minorHAnsi"/>
          <w:b w:val="0"/>
          <w:bCs w:val="0"/>
          <w:sz w:val="22"/>
          <w:szCs w:val="22"/>
        </w:rPr>
        <w:t xml:space="preserve">Model coefficients for the best </w:t>
      </w:r>
      <w:r w:rsidR="00C05A46" w:rsidRPr="00BB0ADE">
        <w:rPr>
          <w:rFonts w:asciiTheme="minorHAnsi" w:hAnsiTheme="minorHAnsi" w:cstheme="minorHAnsi"/>
          <w:b w:val="0"/>
          <w:bCs w:val="0"/>
          <w:i/>
          <w:sz w:val="22"/>
          <w:szCs w:val="22"/>
        </w:rPr>
        <w:t>N</w:t>
      </w:r>
      <w:r w:rsidR="00C05A46" w:rsidRPr="00BB0ADE">
        <w:rPr>
          <w:rFonts w:asciiTheme="minorHAnsi" w:hAnsiTheme="minorHAnsi" w:cstheme="minorHAnsi"/>
          <w:b w:val="0"/>
          <w:bCs w:val="0"/>
          <w:sz w:val="22"/>
          <w:szCs w:val="22"/>
        </w:rPr>
        <w:t xml:space="preserve">-mixture model predicting abundance of Chipping Sparrow </w:t>
      </w:r>
      <w:r w:rsidR="00C05A46" w:rsidRPr="00BB0ADE">
        <w:rPr>
          <w:rFonts w:asciiTheme="minorHAnsi" w:hAnsiTheme="minorHAnsi" w:cstheme="minorHAnsi"/>
          <w:b w:val="0"/>
          <w:bCs w:val="0"/>
          <w:i/>
          <w:sz w:val="22"/>
          <w:szCs w:val="22"/>
        </w:rPr>
        <w:t xml:space="preserve">Spizella </w:t>
      </w:r>
      <w:proofErr w:type="spellStart"/>
      <w:r w:rsidR="00C05A46" w:rsidRPr="00BB0ADE">
        <w:rPr>
          <w:rFonts w:asciiTheme="minorHAnsi" w:hAnsiTheme="minorHAnsi" w:cstheme="minorHAnsi"/>
          <w:b w:val="0"/>
          <w:bCs w:val="0"/>
          <w:i/>
          <w:sz w:val="22"/>
          <w:szCs w:val="22"/>
        </w:rPr>
        <w:t>passerina</w:t>
      </w:r>
      <w:proofErr w:type="spellEnd"/>
      <w:r w:rsidR="00C05A46" w:rsidRPr="00BB0ADE">
        <w:rPr>
          <w:rFonts w:asciiTheme="minorHAnsi" w:hAnsiTheme="minorHAnsi" w:cstheme="minorHAnsi"/>
          <w:b w:val="0"/>
          <w:bCs w:val="0"/>
          <w:sz w:val="22"/>
          <w:szCs w:val="22"/>
        </w:rPr>
        <w:t xml:space="preserve"> </w:t>
      </w:r>
      <w:r w:rsidR="000A291A" w:rsidRPr="00BB0ADE">
        <w:rPr>
          <w:rFonts w:asciiTheme="minorHAnsi" w:hAnsiTheme="minorHAnsi" w:cstheme="minorHAnsi"/>
          <w:b w:val="0"/>
          <w:bCs w:val="0"/>
          <w:sz w:val="22"/>
          <w:szCs w:val="22"/>
        </w:rPr>
        <w:t xml:space="preserve">from Alberta Vegetation Inventory (AVI) shapefile-based data </w:t>
      </w:r>
      <w:r w:rsidR="00DA3A58" w:rsidRPr="00BB0ADE">
        <w:rPr>
          <w:rFonts w:asciiTheme="minorHAnsi" w:hAnsiTheme="minorHAnsi" w:cstheme="minorHAnsi"/>
          <w:b w:val="0"/>
          <w:bCs w:val="0"/>
          <w:sz w:val="22"/>
          <w:szCs w:val="22"/>
        </w:rPr>
        <w:t xml:space="preserve">at the </w:t>
      </w:r>
      <w:r w:rsidR="00DA3A58" w:rsidRPr="00BB0ADE">
        <w:rPr>
          <w:rFonts w:asciiTheme="minorHAnsi" w:hAnsiTheme="minorHAnsi" w:cstheme="minorHAnsi"/>
          <w:b w:val="0"/>
          <w:bCs w:val="0"/>
          <w:sz w:val="22"/>
          <w:szCs w:val="22"/>
        </w:rPr>
        <w:lastRenderedPageBreak/>
        <w:t>50-m scale (AIC= 566.71) (A), 150-m scale (AIC= 567.49) (C), and 500-m scale (AIC= 576.64) (E), along with predicted abundances of this species in the Kirby grid from these respective models (B,D,F)</w:t>
      </w:r>
      <w:r w:rsidR="00C05A46" w:rsidRPr="00BB0ADE">
        <w:rPr>
          <w:rFonts w:asciiTheme="minorHAnsi" w:hAnsiTheme="minorHAnsi" w:cstheme="minorHAnsi"/>
          <w:b w:val="0"/>
          <w:bCs w:val="0"/>
          <w:sz w:val="22"/>
          <w:szCs w:val="22"/>
        </w:rPr>
        <w:t>.</w:t>
      </w:r>
    </w:p>
    <w:p w14:paraId="586126FD" w14:textId="77777777" w:rsidR="00C05A46" w:rsidRDefault="00C05A46" w:rsidP="00C05A46">
      <w:pPr>
        <w:pStyle w:val="BodyText"/>
      </w:pPr>
      <w:r>
        <w:rPr>
          <w:noProof/>
        </w:rPr>
        <w:drawing>
          <wp:inline distT="0" distB="0" distL="0" distR="0" wp14:anchorId="658F97CF" wp14:editId="50BFC979">
            <wp:extent cx="5334000" cy="7112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CHSP.png"/>
                    <pic:cNvPicPr>
                      <a:picLocks noChangeAspect="1" noChangeArrowheads="1"/>
                    </pic:cNvPicPr>
                  </pic:nvPicPr>
                  <pic:blipFill>
                    <a:blip r:embed="rId25"/>
                    <a:stretch>
                      <a:fillRect/>
                    </a:stretch>
                  </pic:blipFill>
                  <pic:spPr bwMode="auto">
                    <a:xfrm>
                      <a:off x="0" y="0"/>
                      <a:ext cx="5334000" cy="7112000"/>
                    </a:xfrm>
                    <a:prstGeom prst="rect">
                      <a:avLst/>
                    </a:prstGeom>
                    <a:noFill/>
                    <a:ln w="9525">
                      <a:noFill/>
                      <a:headEnd/>
                      <a:tailEnd/>
                    </a:ln>
                  </pic:spPr>
                </pic:pic>
              </a:graphicData>
            </a:graphic>
          </wp:inline>
        </w:drawing>
      </w:r>
    </w:p>
    <w:p w14:paraId="06F10DA0" w14:textId="77777777" w:rsidR="00BB0ADE" w:rsidRPr="00BB0ADE" w:rsidRDefault="00BB0ADE" w:rsidP="00BB0ADE">
      <w:pPr>
        <w:pStyle w:val="Heading3"/>
        <w:rPr>
          <w:rFonts w:asciiTheme="minorHAnsi" w:hAnsiTheme="minorHAnsi" w:cstheme="minorHAnsi"/>
          <w:b w:val="0"/>
          <w:bCs w:val="0"/>
          <w:sz w:val="22"/>
          <w:szCs w:val="22"/>
        </w:rPr>
      </w:pPr>
      <w:r w:rsidRPr="00BB0ADE">
        <w:rPr>
          <w:rFonts w:asciiTheme="minorHAnsi" w:hAnsiTheme="minorHAnsi" w:cstheme="minorHAnsi"/>
          <w:b w:val="0"/>
          <w:bCs w:val="0"/>
          <w:sz w:val="22"/>
          <w:szCs w:val="22"/>
        </w:rPr>
        <w:lastRenderedPageBreak/>
        <w:t xml:space="preserve">Figure 19. Model coefficients for the best </w:t>
      </w:r>
      <w:r w:rsidRPr="00BB0ADE">
        <w:rPr>
          <w:rFonts w:asciiTheme="minorHAnsi" w:hAnsiTheme="minorHAnsi" w:cstheme="minorHAnsi"/>
          <w:b w:val="0"/>
          <w:bCs w:val="0"/>
          <w:i/>
          <w:sz w:val="22"/>
          <w:szCs w:val="22"/>
        </w:rPr>
        <w:t>N</w:t>
      </w:r>
      <w:r w:rsidRPr="00BB0ADE">
        <w:rPr>
          <w:rFonts w:asciiTheme="minorHAnsi" w:hAnsiTheme="minorHAnsi" w:cstheme="minorHAnsi"/>
          <w:b w:val="0"/>
          <w:bCs w:val="0"/>
          <w:sz w:val="22"/>
          <w:szCs w:val="22"/>
        </w:rPr>
        <w:t xml:space="preserve">-mixture model predicting abundance of Chipping Sparrow </w:t>
      </w:r>
      <w:r w:rsidRPr="00BB0ADE">
        <w:rPr>
          <w:rFonts w:asciiTheme="minorHAnsi" w:hAnsiTheme="minorHAnsi" w:cstheme="minorHAnsi"/>
          <w:b w:val="0"/>
          <w:bCs w:val="0"/>
          <w:i/>
          <w:sz w:val="22"/>
          <w:szCs w:val="22"/>
        </w:rPr>
        <w:t xml:space="preserve">Spizella </w:t>
      </w:r>
      <w:proofErr w:type="spellStart"/>
      <w:r w:rsidRPr="00BB0ADE">
        <w:rPr>
          <w:rFonts w:asciiTheme="minorHAnsi" w:hAnsiTheme="minorHAnsi" w:cstheme="minorHAnsi"/>
          <w:b w:val="0"/>
          <w:bCs w:val="0"/>
          <w:i/>
          <w:sz w:val="22"/>
          <w:szCs w:val="22"/>
        </w:rPr>
        <w:t>passerina</w:t>
      </w:r>
      <w:proofErr w:type="spellEnd"/>
      <w:r w:rsidRPr="00BB0ADE">
        <w:rPr>
          <w:rFonts w:asciiTheme="minorHAnsi" w:hAnsiTheme="minorHAnsi" w:cstheme="minorHAnsi"/>
          <w:b w:val="0"/>
          <w:bCs w:val="0"/>
          <w:sz w:val="22"/>
          <w:szCs w:val="22"/>
        </w:rPr>
        <w:t xml:space="preserve"> from satellite-based data at the 50-m scale (AIC= 578.98) (A), 150-m scale (AIC= 576.92) (C), and 500-m scale (AIC= 573) (E), along with predicted abundances of this species in the Kirby grid from these respective models (B,D,F).</w:t>
      </w:r>
    </w:p>
    <w:p w14:paraId="68A4791C" w14:textId="77777777" w:rsidR="00BB0ADE" w:rsidRDefault="00BB0ADE" w:rsidP="00BB0ADE">
      <w:pPr>
        <w:pStyle w:val="BodyText"/>
      </w:pPr>
      <w:r>
        <w:rPr>
          <w:noProof/>
        </w:rPr>
        <w:drawing>
          <wp:inline distT="0" distB="0" distL="0" distR="0" wp14:anchorId="79C209EF" wp14:editId="24041115">
            <wp:extent cx="5334000" cy="71120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CHSP.png"/>
                    <pic:cNvPicPr>
                      <a:picLocks noChangeAspect="1" noChangeArrowheads="1"/>
                    </pic:cNvPicPr>
                  </pic:nvPicPr>
                  <pic:blipFill>
                    <a:blip r:embed="rId26"/>
                    <a:stretch>
                      <a:fillRect/>
                    </a:stretch>
                  </pic:blipFill>
                  <pic:spPr bwMode="auto">
                    <a:xfrm>
                      <a:off x="0" y="0"/>
                      <a:ext cx="5334000" cy="7112000"/>
                    </a:xfrm>
                    <a:prstGeom prst="rect">
                      <a:avLst/>
                    </a:prstGeom>
                    <a:noFill/>
                    <a:ln w="9525">
                      <a:noFill/>
                      <a:headEnd/>
                      <a:tailEnd/>
                    </a:ln>
                  </pic:spPr>
                </pic:pic>
              </a:graphicData>
            </a:graphic>
          </wp:inline>
        </w:drawing>
      </w:r>
    </w:p>
    <w:p w14:paraId="08C70AAC" w14:textId="77777777" w:rsidR="00BB0ADE" w:rsidRPr="00BB0ADE" w:rsidRDefault="00BB0ADE" w:rsidP="00BB0ADE">
      <w:pPr>
        <w:pStyle w:val="Heading3"/>
        <w:rPr>
          <w:rFonts w:asciiTheme="minorHAnsi" w:hAnsiTheme="minorHAnsi" w:cstheme="minorHAnsi"/>
          <w:b w:val="0"/>
          <w:bCs w:val="0"/>
          <w:sz w:val="22"/>
          <w:szCs w:val="22"/>
        </w:rPr>
      </w:pPr>
      <w:r w:rsidRPr="00BB0ADE">
        <w:rPr>
          <w:rFonts w:asciiTheme="minorHAnsi" w:hAnsiTheme="minorHAnsi" w:cstheme="minorHAnsi"/>
          <w:b w:val="0"/>
          <w:bCs w:val="0"/>
          <w:sz w:val="22"/>
          <w:szCs w:val="22"/>
        </w:rPr>
        <w:lastRenderedPageBreak/>
        <w:t xml:space="preserve">Figure 20. Model coefficients for the best </w:t>
      </w:r>
      <w:r w:rsidRPr="00BB0ADE">
        <w:rPr>
          <w:rFonts w:asciiTheme="minorHAnsi" w:hAnsiTheme="minorHAnsi" w:cstheme="minorHAnsi"/>
          <w:b w:val="0"/>
          <w:bCs w:val="0"/>
          <w:i/>
          <w:sz w:val="22"/>
          <w:szCs w:val="22"/>
        </w:rPr>
        <w:t>N</w:t>
      </w:r>
      <w:r w:rsidRPr="00BB0ADE">
        <w:rPr>
          <w:rFonts w:asciiTheme="minorHAnsi" w:hAnsiTheme="minorHAnsi" w:cstheme="minorHAnsi"/>
          <w:b w:val="0"/>
          <w:bCs w:val="0"/>
          <w:sz w:val="22"/>
          <w:szCs w:val="22"/>
        </w:rPr>
        <w:t xml:space="preserve">-mixture model predicting abundance of Chipping Sparrow </w:t>
      </w:r>
      <w:r w:rsidRPr="00BB0ADE">
        <w:rPr>
          <w:rFonts w:asciiTheme="minorHAnsi" w:hAnsiTheme="minorHAnsi" w:cstheme="minorHAnsi"/>
          <w:b w:val="0"/>
          <w:bCs w:val="0"/>
          <w:i/>
          <w:sz w:val="22"/>
          <w:szCs w:val="22"/>
        </w:rPr>
        <w:t xml:space="preserve">Spizella </w:t>
      </w:r>
      <w:proofErr w:type="spellStart"/>
      <w:r w:rsidRPr="00BB0ADE">
        <w:rPr>
          <w:rFonts w:asciiTheme="minorHAnsi" w:hAnsiTheme="minorHAnsi" w:cstheme="minorHAnsi"/>
          <w:b w:val="0"/>
          <w:bCs w:val="0"/>
          <w:i/>
          <w:sz w:val="22"/>
          <w:szCs w:val="22"/>
        </w:rPr>
        <w:t>passerina</w:t>
      </w:r>
      <w:proofErr w:type="spellEnd"/>
      <w:r w:rsidRPr="00BB0ADE">
        <w:rPr>
          <w:rFonts w:asciiTheme="minorHAnsi" w:hAnsiTheme="minorHAnsi" w:cstheme="minorHAnsi"/>
          <w:b w:val="0"/>
          <w:bCs w:val="0"/>
          <w:sz w:val="22"/>
          <w:szCs w:val="22"/>
        </w:rPr>
        <w:t xml:space="preserve"> from LIDAR-based data at the 150-m scale (AIC= 550.27) (A), and 500-m scale (AIC= 574.45) (C), along with predicted abundances of this species in the Kirby grid from these respective models (B,D).</w:t>
      </w:r>
    </w:p>
    <w:p w14:paraId="56F11511" w14:textId="77777777" w:rsidR="00BB0ADE" w:rsidRDefault="00BB0ADE" w:rsidP="00BB0ADE">
      <w:pPr>
        <w:pStyle w:val="BodyText"/>
      </w:pPr>
      <w:r>
        <w:rPr>
          <w:noProof/>
        </w:rPr>
        <w:drawing>
          <wp:inline distT="0" distB="0" distL="0" distR="0" wp14:anchorId="4B1024D3" wp14:editId="45619675">
            <wp:extent cx="5334000" cy="7112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CHSP.png"/>
                    <pic:cNvPicPr>
                      <a:picLocks noChangeAspect="1" noChangeArrowheads="1"/>
                    </pic:cNvPicPr>
                  </pic:nvPicPr>
                  <pic:blipFill>
                    <a:blip r:embed="rId27"/>
                    <a:stretch>
                      <a:fillRect/>
                    </a:stretch>
                  </pic:blipFill>
                  <pic:spPr bwMode="auto">
                    <a:xfrm>
                      <a:off x="0" y="0"/>
                      <a:ext cx="5334000" cy="7112000"/>
                    </a:xfrm>
                    <a:prstGeom prst="rect">
                      <a:avLst/>
                    </a:prstGeom>
                    <a:noFill/>
                    <a:ln w="9525">
                      <a:noFill/>
                      <a:headEnd/>
                      <a:tailEnd/>
                    </a:ln>
                  </pic:spPr>
                </pic:pic>
              </a:graphicData>
            </a:graphic>
          </wp:inline>
        </w:drawing>
      </w:r>
    </w:p>
    <w:p w14:paraId="46D0FF59" w14:textId="77777777" w:rsidR="00BB0ADE" w:rsidRPr="00BB0ADE" w:rsidRDefault="00BB0ADE" w:rsidP="00BB0ADE">
      <w:pPr>
        <w:pStyle w:val="Heading3"/>
        <w:rPr>
          <w:rFonts w:asciiTheme="minorHAnsi" w:hAnsiTheme="minorHAnsi" w:cstheme="minorHAnsi"/>
          <w:b w:val="0"/>
          <w:bCs w:val="0"/>
          <w:sz w:val="22"/>
          <w:szCs w:val="22"/>
        </w:rPr>
      </w:pPr>
      <w:r w:rsidRPr="00BB0ADE">
        <w:rPr>
          <w:rFonts w:asciiTheme="minorHAnsi" w:hAnsiTheme="minorHAnsi" w:cstheme="minorHAnsi"/>
          <w:b w:val="0"/>
          <w:bCs w:val="0"/>
          <w:sz w:val="22"/>
          <w:szCs w:val="22"/>
        </w:rPr>
        <w:lastRenderedPageBreak/>
        <w:t xml:space="preserve">Figure 21. Model coefficients for the A) AVI-based (AIC= 566.71), C) satellite-based (AIC= 573), E) lidar-based (AIC= 550.27), and G) composite (AIC= 550.23) </w:t>
      </w:r>
      <w:r w:rsidRPr="00BB0ADE">
        <w:rPr>
          <w:rFonts w:asciiTheme="minorHAnsi" w:hAnsiTheme="minorHAnsi" w:cstheme="minorHAnsi"/>
          <w:b w:val="0"/>
          <w:bCs w:val="0"/>
          <w:i/>
          <w:sz w:val="22"/>
          <w:szCs w:val="22"/>
        </w:rPr>
        <w:t>N</w:t>
      </w:r>
      <w:r w:rsidRPr="00BB0ADE">
        <w:rPr>
          <w:rFonts w:asciiTheme="minorHAnsi" w:hAnsiTheme="minorHAnsi" w:cstheme="minorHAnsi"/>
          <w:b w:val="0"/>
          <w:bCs w:val="0"/>
          <w:sz w:val="22"/>
          <w:szCs w:val="22"/>
        </w:rPr>
        <w:t xml:space="preserve">-mixture models predicting abundance of Chipping Sparrow </w:t>
      </w:r>
      <w:r w:rsidRPr="00BB0ADE">
        <w:rPr>
          <w:rFonts w:asciiTheme="minorHAnsi" w:hAnsiTheme="minorHAnsi" w:cstheme="minorHAnsi"/>
          <w:b w:val="0"/>
          <w:bCs w:val="0"/>
          <w:i/>
          <w:sz w:val="22"/>
          <w:szCs w:val="22"/>
        </w:rPr>
        <w:t xml:space="preserve">Spizella </w:t>
      </w:r>
      <w:proofErr w:type="spellStart"/>
      <w:r w:rsidRPr="00BB0ADE">
        <w:rPr>
          <w:rFonts w:asciiTheme="minorHAnsi" w:hAnsiTheme="minorHAnsi" w:cstheme="minorHAnsi"/>
          <w:b w:val="0"/>
          <w:bCs w:val="0"/>
          <w:i/>
          <w:sz w:val="22"/>
          <w:szCs w:val="22"/>
        </w:rPr>
        <w:t>passerina</w:t>
      </w:r>
      <w:proofErr w:type="spellEnd"/>
      <w:r w:rsidRPr="00BB0ADE">
        <w:rPr>
          <w:rFonts w:asciiTheme="minorHAnsi" w:hAnsiTheme="minorHAnsi" w:cstheme="minorHAnsi"/>
          <w:b w:val="0"/>
          <w:bCs w:val="0"/>
          <w:sz w:val="22"/>
          <w:szCs w:val="22"/>
        </w:rPr>
        <w:t>, along with predicted abundances of this species in the Kirby grid from these respective models (B,D,F,H).</w:t>
      </w:r>
    </w:p>
    <w:p w14:paraId="5AE0C8AE" w14:textId="77777777" w:rsidR="00BB0ADE" w:rsidRDefault="00BB0ADE" w:rsidP="00BB0ADE">
      <w:pPr>
        <w:pStyle w:val="BodyText"/>
      </w:pPr>
      <w:r>
        <w:rPr>
          <w:noProof/>
        </w:rPr>
        <w:drawing>
          <wp:inline distT="0" distB="0" distL="0" distR="0" wp14:anchorId="7C7FA2C2" wp14:editId="4793EDBA">
            <wp:extent cx="5334000" cy="69342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CHSP.png"/>
                    <pic:cNvPicPr>
                      <a:picLocks noChangeAspect="1" noChangeArrowheads="1"/>
                    </pic:cNvPicPr>
                  </pic:nvPicPr>
                  <pic:blipFill>
                    <a:blip r:embed="rId28"/>
                    <a:stretch>
                      <a:fillRect/>
                    </a:stretch>
                  </pic:blipFill>
                  <pic:spPr bwMode="auto">
                    <a:xfrm>
                      <a:off x="0" y="0"/>
                      <a:ext cx="5334000" cy="6934200"/>
                    </a:xfrm>
                    <a:prstGeom prst="rect">
                      <a:avLst/>
                    </a:prstGeom>
                    <a:noFill/>
                    <a:ln w="9525">
                      <a:noFill/>
                      <a:headEnd/>
                      <a:tailEnd/>
                    </a:ln>
                  </pic:spPr>
                </pic:pic>
              </a:graphicData>
            </a:graphic>
          </wp:inline>
        </w:drawing>
      </w:r>
    </w:p>
    <w:p w14:paraId="2221AB60" w14:textId="4DF21AC2" w:rsidR="00C05A46" w:rsidRPr="00016DD6" w:rsidRDefault="00BB0ADE" w:rsidP="00BB0ADE">
      <w:pPr>
        <w:pStyle w:val="Heading3"/>
        <w:rPr>
          <w:rFonts w:asciiTheme="minorHAnsi" w:hAnsiTheme="minorHAnsi" w:cstheme="minorHAnsi"/>
          <w:b w:val="0"/>
          <w:bCs w:val="0"/>
          <w:sz w:val="22"/>
          <w:szCs w:val="22"/>
        </w:rPr>
      </w:pPr>
      <w:r w:rsidRPr="00BB0ADE">
        <w:rPr>
          <w:rFonts w:asciiTheme="minorHAnsi" w:hAnsiTheme="minorHAnsi" w:cstheme="minorHAnsi"/>
          <w:b w:val="0"/>
          <w:bCs w:val="0"/>
          <w:sz w:val="22"/>
          <w:szCs w:val="22"/>
        </w:rPr>
        <w:t xml:space="preserve">Figure 22. </w:t>
      </w:r>
      <w:r w:rsidR="00C05A46" w:rsidRPr="00BB0ADE">
        <w:rPr>
          <w:rFonts w:asciiTheme="minorHAnsi" w:hAnsiTheme="minorHAnsi" w:cstheme="minorHAnsi"/>
          <w:b w:val="0"/>
          <w:bCs w:val="0"/>
          <w:sz w:val="22"/>
          <w:szCs w:val="22"/>
        </w:rPr>
        <w:t>Model coefficients for the best</w:t>
      </w:r>
      <w:r w:rsidR="00C05A46" w:rsidRPr="00016DD6">
        <w:rPr>
          <w:rFonts w:asciiTheme="minorHAnsi" w:hAnsiTheme="minorHAnsi" w:cstheme="minorHAnsi"/>
          <w:b w:val="0"/>
          <w:bCs w:val="0"/>
          <w:sz w:val="22"/>
          <w:szCs w:val="22"/>
        </w:rPr>
        <w:t xml:space="preserve"> </w:t>
      </w:r>
      <w:r w:rsidR="00C05A46" w:rsidRPr="00016DD6">
        <w:rPr>
          <w:rFonts w:asciiTheme="minorHAnsi" w:hAnsiTheme="minorHAnsi" w:cstheme="minorHAnsi"/>
          <w:b w:val="0"/>
          <w:bCs w:val="0"/>
          <w:i/>
          <w:sz w:val="22"/>
          <w:szCs w:val="22"/>
        </w:rPr>
        <w:t>N</w:t>
      </w:r>
      <w:r w:rsidR="00C05A46" w:rsidRPr="00016DD6">
        <w:rPr>
          <w:rFonts w:asciiTheme="minorHAnsi" w:hAnsiTheme="minorHAnsi" w:cstheme="minorHAnsi"/>
          <w:b w:val="0"/>
          <w:bCs w:val="0"/>
          <w:sz w:val="22"/>
          <w:szCs w:val="22"/>
        </w:rPr>
        <w:t xml:space="preserve">-mixture model predicting abundance of Common Yellowthroat </w:t>
      </w:r>
      <w:proofErr w:type="spellStart"/>
      <w:r w:rsidR="00C05A46" w:rsidRPr="00016DD6">
        <w:rPr>
          <w:rFonts w:asciiTheme="minorHAnsi" w:hAnsiTheme="minorHAnsi" w:cstheme="minorHAnsi"/>
          <w:b w:val="0"/>
          <w:bCs w:val="0"/>
          <w:i/>
          <w:sz w:val="22"/>
          <w:szCs w:val="22"/>
        </w:rPr>
        <w:t>Geothlypis</w:t>
      </w:r>
      <w:proofErr w:type="spellEnd"/>
      <w:r w:rsidR="00C05A46" w:rsidRPr="00016DD6">
        <w:rPr>
          <w:rFonts w:asciiTheme="minorHAnsi" w:hAnsiTheme="minorHAnsi" w:cstheme="minorHAnsi"/>
          <w:b w:val="0"/>
          <w:bCs w:val="0"/>
          <w:i/>
          <w:sz w:val="22"/>
          <w:szCs w:val="22"/>
        </w:rPr>
        <w:t xml:space="preserve"> </w:t>
      </w:r>
      <w:proofErr w:type="spellStart"/>
      <w:r w:rsidR="00C05A46" w:rsidRPr="00016DD6">
        <w:rPr>
          <w:rFonts w:asciiTheme="minorHAnsi" w:hAnsiTheme="minorHAnsi" w:cstheme="minorHAnsi"/>
          <w:b w:val="0"/>
          <w:bCs w:val="0"/>
          <w:i/>
          <w:sz w:val="22"/>
          <w:szCs w:val="22"/>
        </w:rPr>
        <w:t>trichas</w:t>
      </w:r>
      <w:proofErr w:type="spellEnd"/>
      <w:r w:rsidR="00C05A46" w:rsidRPr="00016DD6">
        <w:rPr>
          <w:rFonts w:asciiTheme="minorHAnsi" w:hAnsiTheme="minorHAnsi" w:cstheme="minorHAnsi"/>
          <w:b w:val="0"/>
          <w:bCs w:val="0"/>
          <w:sz w:val="22"/>
          <w:szCs w:val="22"/>
        </w:rPr>
        <w:t xml:space="preserve"> </w:t>
      </w:r>
      <w:r w:rsidR="000A291A" w:rsidRPr="00016DD6">
        <w:rPr>
          <w:rFonts w:asciiTheme="minorHAnsi" w:hAnsiTheme="minorHAnsi" w:cstheme="minorHAnsi"/>
          <w:b w:val="0"/>
          <w:bCs w:val="0"/>
          <w:sz w:val="22"/>
          <w:szCs w:val="22"/>
        </w:rPr>
        <w:t xml:space="preserve">from Alberta Vegetation Inventory (AVI) shapefile-based data </w:t>
      </w:r>
      <w:r w:rsidR="00DA3A58" w:rsidRPr="00016DD6">
        <w:rPr>
          <w:rFonts w:asciiTheme="minorHAnsi" w:hAnsiTheme="minorHAnsi" w:cstheme="minorHAnsi"/>
          <w:b w:val="0"/>
          <w:bCs w:val="0"/>
          <w:sz w:val="22"/>
          <w:szCs w:val="22"/>
        </w:rPr>
        <w:t xml:space="preserve">at </w:t>
      </w:r>
      <w:r w:rsidR="00DA3A58" w:rsidRPr="00016DD6">
        <w:rPr>
          <w:rFonts w:asciiTheme="minorHAnsi" w:hAnsiTheme="minorHAnsi" w:cstheme="minorHAnsi"/>
          <w:b w:val="0"/>
          <w:bCs w:val="0"/>
          <w:sz w:val="22"/>
          <w:szCs w:val="22"/>
        </w:rPr>
        <w:lastRenderedPageBreak/>
        <w:t>the 50-m scale (AIC= 109.5) (A), 150-m scale (AIC= 111) (C), and 500-m scale (AIC= 118.97) (E), along with predicted abundances of this species in the Kirby grid from these respective models (B,D,F)</w:t>
      </w:r>
      <w:r w:rsidR="00C05A46" w:rsidRPr="00016DD6">
        <w:rPr>
          <w:rFonts w:asciiTheme="minorHAnsi" w:hAnsiTheme="minorHAnsi" w:cstheme="minorHAnsi"/>
          <w:b w:val="0"/>
          <w:bCs w:val="0"/>
          <w:sz w:val="22"/>
          <w:szCs w:val="22"/>
        </w:rPr>
        <w:t>.</w:t>
      </w:r>
    </w:p>
    <w:p w14:paraId="00B85832" w14:textId="77777777" w:rsidR="00C05A46" w:rsidRDefault="00C05A46" w:rsidP="00C05A46">
      <w:pPr>
        <w:pStyle w:val="BodyText"/>
      </w:pPr>
      <w:r>
        <w:rPr>
          <w:noProof/>
        </w:rPr>
        <w:drawing>
          <wp:inline distT="0" distB="0" distL="0" distR="0" wp14:anchorId="68A108A9" wp14:editId="04D63635">
            <wp:extent cx="5334000" cy="7112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COYE.png"/>
                    <pic:cNvPicPr>
                      <a:picLocks noChangeAspect="1" noChangeArrowheads="1"/>
                    </pic:cNvPicPr>
                  </pic:nvPicPr>
                  <pic:blipFill>
                    <a:blip r:embed="rId29"/>
                    <a:stretch>
                      <a:fillRect/>
                    </a:stretch>
                  </pic:blipFill>
                  <pic:spPr bwMode="auto">
                    <a:xfrm>
                      <a:off x="0" y="0"/>
                      <a:ext cx="5334000" cy="7112000"/>
                    </a:xfrm>
                    <a:prstGeom prst="rect">
                      <a:avLst/>
                    </a:prstGeom>
                    <a:noFill/>
                    <a:ln w="9525">
                      <a:noFill/>
                      <a:headEnd/>
                      <a:tailEnd/>
                    </a:ln>
                  </pic:spPr>
                </pic:pic>
              </a:graphicData>
            </a:graphic>
          </wp:inline>
        </w:drawing>
      </w:r>
    </w:p>
    <w:p w14:paraId="4EB53EA4" w14:textId="77777777" w:rsidR="00016DD6" w:rsidRPr="00016DD6" w:rsidRDefault="00016DD6" w:rsidP="00016DD6">
      <w:pPr>
        <w:pStyle w:val="Heading3"/>
        <w:rPr>
          <w:rFonts w:asciiTheme="minorHAnsi" w:hAnsiTheme="minorHAnsi" w:cstheme="minorHAnsi"/>
          <w:b w:val="0"/>
          <w:bCs w:val="0"/>
          <w:sz w:val="22"/>
          <w:szCs w:val="22"/>
        </w:rPr>
      </w:pPr>
      <w:r w:rsidRPr="00016DD6">
        <w:rPr>
          <w:rFonts w:asciiTheme="minorHAnsi" w:hAnsiTheme="minorHAnsi" w:cstheme="minorHAnsi"/>
          <w:b w:val="0"/>
          <w:bCs w:val="0"/>
          <w:sz w:val="22"/>
          <w:szCs w:val="22"/>
        </w:rPr>
        <w:lastRenderedPageBreak/>
        <w:t xml:space="preserve">Figure 23. Model coefficients for the best </w:t>
      </w:r>
      <w:r w:rsidRPr="00016DD6">
        <w:rPr>
          <w:rFonts w:asciiTheme="minorHAnsi" w:hAnsiTheme="minorHAnsi" w:cstheme="minorHAnsi"/>
          <w:b w:val="0"/>
          <w:bCs w:val="0"/>
          <w:i/>
          <w:sz w:val="22"/>
          <w:szCs w:val="22"/>
        </w:rPr>
        <w:t>N</w:t>
      </w:r>
      <w:r w:rsidRPr="00016DD6">
        <w:rPr>
          <w:rFonts w:asciiTheme="minorHAnsi" w:hAnsiTheme="minorHAnsi" w:cstheme="minorHAnsi"/>
          <w:b w:val="0"/>
          <w:bCs w:val="0"/>
          <w:sz w:val="22"/>
          <w:szCs w:val="22"/>
        </w:rPr>
        <w:t xml:space="preserve">-mixture model predicting abundance of Common Yellowthroat </w:t>
      </w:r>
      <w:proofErr w:type="spellStart"/>
      <w:r w:rsidRPr="00016DD6">
        <w:rPr>
          <w:rFonts w:asciiTheme="minorHAnsi" w:hAnsiTheme="minorHAnsi" w:cstheme="minorHAnsi"/>
          <w:b w:val="0"/>
          <w:bCs w:val="0"/>
          <w:i/>
          <w:sz w:val="22"/>
          <w:szCs w:val="22"/>
        </w:rPr>
        <w:t>Geothlypis</w:t>
      </w:r>
      <w:proofErr w:type="spellEnd"/>
      <w:r w:rsidRPr="00016DD6">
        <w:rPr>
          <w:rFonts w:asciiTheme="minorHAnsi" w:hAnsiTheme="minorHAnsi" w:cstheme="minorHAnsi"/>
          <w:b w:val="0"/>
          <w:bCs w:val="0"/>
          <w:i/>
          <w:sz w:val="22"/>
          <w:szCs w:val="22"/>
        </w:rPr>
        <w:t xml:space="preserve"> </w:t>
      </w:r>
      <w:proofErr w:type="spellStart"/>
      <w:r w:rsidRPr="00016DD6">
        <w:rPr>
          <w:rFonts w:asciiTheme="minorHAnsi" w:hAnsiTheme="minorHAnsi" w:cstheme="minorHAnsi"/>
          <w:b w:val="0"/>
          <w:bCs w:val="0"/>
          <w:i/>
          <w:sz w:val="22"/>
          <w:szCs w:val="22"/>
        </w:rPr>
        <w:t>trichas</w:t>
      </w:r>
      <w:proofErr w:type="spellEnd"/>
      <w:r w:rsidRPr="00016DD6">
        <w:rPr>
          <w:rFonts w:asciiTheme="minorHAnsi" w:hAnsiTheme="minorHAnsi" w:cstheme="minorHAnsi"/>
          <w:b w:val="0"/>
          <w:bCs w:val="0"/>
          <w:sz w:val="22"/>
          <w:szCs w:val="22"/>
        </w:rPr>
        <w:t xml:space="preserve"> from satellite-based data at the 50-m scale (AIC= 124.84) (A), 150-m scale (AIC= 123.88) (C), and 500-m scale (AIC= 120) (E), along with predicted abundances of this species in the Kirby grid from these respective models (B,D,F).</w:t>
      </w:r>
    </w:p>
    <w:p w14:paraId="1A30E94E" w14:textId="77777777" w:rsidR="00016DD6" w:rsidRDefault="00016DD6" w:rsidP="00016DD6">
      <w:pPr>
        <w:pStyle w:val="BodyText"/>
      </w:pPr>
      <w:r>
        <w:rPr>
          <w:noProof/>
        </w:rPr>
        <w:drawing>
          <wp:inline distT="0" distB="0" distL="0" distR="0" wp14:anchorId="61731300" wp14:editId="16ACD3A6">
            <wp:extent cx="5334000" cy="71120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COYE.png"/>
                    <pic:cNvPicPr>
                      <a:picLocks noChangeAspect="1" noChangeArrowheads="1"/>
                    </pic:cNvPicPr>
                  </pic:nvPicPr>
                  <pic:blipFill>
                    <a:blip r:embed="rId30"/>
                    <a:stretch>
                      <a:fillRect/>
                    </a:stretch>
                  </pic:blipFill>
                  <pic:spPr bwMode="auto">
                    <a:xfrm>
                      <a:off x="0" y="0"/>
                      <a:ext cx="5334000" cy="7112000"/>
                    </a:xfrm>
                    <a:prstGeom prst="rect">
                      <a:avLst/>
                    </a:prstGeom>
                    <a:noFill/>
                    <a:ln w="9525">
                      <a:noFill/>
                      <a:headEnd/>
                      <a:tailEnd/>
                    </a:ln>
                  </pic:spPr>
                </pic:pic>
              </a:graphicData>
            </a:graphic>
          </wp:inline>
        </w:drawing>
      </w:r>
    </w:p>
    <w:p w14:paraId="6EA81A09" w14:textId="7F3C9AB1" w:rsidR="00016DD6" w:rsidRPr="00016DD6" w:rsidRDefault="00016DD6" w:rsidP="00016DD6">
      <w:pPr>
        <w:pStyle w:val="Heading3"/>
        <w:rPr>
          <w:rFonts w:asciiTheme="minorHAnsi" w:hAnsiTheme="minorHAnsi" w:cstheme="minorHAnsi"/>
          <w:b w:val="0"/>
          <w:bCs w:val="0"/>
          <w:sz w:val="22"/>
          <w:szCs w:val="22"/>
        </w:rPr>
      </w:pPr>
      <w:r w:rsidRPr="00016DD6">
        <w:rPr>
          <w:rFonts w:asciiTheme="minorHAnsi" w:hAnsiTheme="minorHAnsi" w:cstheme="minorHAnsi"/>
          <w:b w:val="0"/>
          <w:bCs w:val="0"/>
          <w:sz w:val="22"/>
          <w:szCs w:val="22"/>
        </w:rPr>
        <w:lastRenderedPageBreak/>
        <w:t xml:space="preserve">Figure 24. Model coefficients for the best </w:t>
      </w:r>
      <w:r w:rsidRPr="00016DD6">
        <w:rPr>
          <w:rFonts w:asciiTheme="minorHAnsi" w:hAnsiTheme="minorHAnsi" w:cstheme="minorHAnsi"/>
          <w:b w:val="0"/>
          <w:bCs w:val="0"/>
          <w:i/>
          <w:sz w:val="22"/>
          <w:szCs w:val="22"/>
        </w:rPr>
        <w:t>N</w:t>
      </w:r>
      <w:r w:rsidRPr="00016DD6">
        <w:rPr>
          <w:rFonts w:asciiTheme="minorHAnsi" w:hAnsiTheme="minorHAnsi" w:cstheme="minorHAnsi"/>
          <w:b w:val="0"/>
          <w:bCs w:val="0"/>
          <w:sz w:val="22"/>
          <w:szCs w:val="22"/>
        </w:rPr>
        <w:t xml:space="preserve">-mixture model predicting abundance of Common Yellowthroat </w:t>
      </w:r>
      <w:proofErr w:type="spellStart"/>
      <w:r w:rsidRPr="00016DD6">
        <w:rPr>
          <w:rFonts w:asciiTheme="minorHAnsi" w:hAnsiTheme="minorHAnsi" w:cstheme="minorHAnsi"/>
          <w:b w:val="0"/>
          <w:bCs w:val="0"/>
          <w:i/>
          <w:sz w:val="22"/>
          <w:szCs w:val="22"/>
        </w:rPr>
        <w:t>Geothlypis</w:t>
      </w:r>
      <w:proofErr w:type="spellEnd"/>
      <w:r w:rsidRPr="00016DD6">
        <w:rPr>
          <w:rFonts w:asciiTheme="minorHAnsi" w:hAnsiTheme="minorHAnsi" w:cstheme="minorHAnsi"/>
          <w:b w:val="0"/>
          <w:bCs w:val="0"/>
          <w:i/>
          <w:sz w:val="22"/>
          <w:szCs w:val="22"/>
        </w:rPr>
        <w:t xml:space="preserve"> </w:t>
      </w:r>
      <w:proofErr w:type="spellStart"/>
      <w:r w:rsidRPr="00016DD6">
        <w:rPr>
          <w:rFonts w:asciiTheme="minorHAnsi" w:hAnsiTheme="minorHAnsi" w:cstheme="minorHAnsi"/>
          <w:b w:val="0"/>
          <w:bCs w:val="0"/>
          <w:i/>
          <w:sz w:val="22"/>
          <w:szCs w:val="22"/>
        </w:rPr>
        <w:t>trichas</w:t>
      </w:r>
      <w:proofErr w:type="spellEnd"/>
      <w:r w:rsidRPr="00016DD6">
        <w:rPr>
          <w:rFonts w:asciiTheme="minorHAnsi" w:hAnsiTheme="minorHAnsi" w:cstheme="minorHAnsi"/>
          <w:b w:val="0"/>
          <w:bCs w:val="0"/>
          <w:sz w:val="22"/>
          <w:szCs w:val="22"/>
        </w:rPr>
        <w:t xml:space="preserve"> from LIDAR-based data at the 150-m scale (AIC= 113.58) (A), and 500-m scale (AIC= 114.43) (C), along with predicted abundances of this species in the Kirby grid from these respective models (B,D).</w:t>
      </w:r>
    </w:p>
    <w:p w14:paraId="41FBACE7" w14:textId="77777777" w:rsidR="00016DD6" w:rsidRDefault="00016DD6" w:rsidP="00016DD6">
      <w:pPr>
        <w:pStyle w:val="BodyText"/>
      </w:pPr>
      <w:r>
        <w:rPr>
          <w:noProof/>
        </w:rPr>
        <w:drawing>
          <wp:inline distT="0" distB="0" distL="0" distR="0" wp14:anchorId="6F24E777" wp14:editId="75D0C05B">
            <wp:extent cx="5334000" cy="71120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COYE.png"/>
                    <pic:cNvPicPr>
                      <a:picLocks noChangeAspect="1" noChangeArrowheads="1"/>
                    </pic:cNvPicPr>
                  </pic:nvPicPr>
                  <pic:blipFill>
                    <a:blip r:embed="rId31"/>
                    <a:stretch>
                      <a:fillRect/>
                    </a:stretch>
                  </pic:blipFill>
                  <pic:spPr bwMode="auto">
                    <a:xfrm>
                      <a:off x="0" y="0"/>
                      <a:ext cx="5334000" cy="7112000"/>
                    </a:xfrm>
                    <a:prstGeom prst="rect">
                      <a:avLst/>
                    </a:prstGeom>
                    <a:noFill/>
                    <a:ln w="9525">
                      <a:noFill/>
                      <a:headEnd/>
                      <a:tailEnd/>
                    </a:ln>
                  </pic:spPr>
                </pic:pic>
              </a:graphicData>
            </a:graphic>
          </wp:inline>
        </w:drawing>
      </w:r>
    </w:p>
    <w:p w14:paraId="416BBB9F" w14:textId="77777777" w:rsidR="00016DD6" w:rsidRPr="00016DD6" w:rsidRDefault="00016DD6" w:rsidP="00016DD6">
      <w:pPr>
        <w:pStyle w:val="Heading3"/>
        <w:rPr>
          <w:rFonts w:ascii="Calibri" w:hAnsi="Calibri" w:cs="Calibri"/>
          <w:b w:val="0"/>
          <w:bCs w:val="0"/>
          <w:sz w:val="22"/>
          <w:szCs w:val="22"/>
        </w:rPr>
      </w:pPr>
      <w:r w:rsidRPr="00016DD6">
        <w:rPr>
          <w:rFonts w:ascii="Calibri" w:hAnsi="Calibri" w:cs="Calibri"/>
          <w:b w:val="0"/>
          <w:bCs w:val="0"/>
          <w:sz w:val="22"/>
          <w:szCs w:val="22"/>
        </w:rPr>
        <w:lastRenderedPageBreak/>
        <w:t xml:space="preserve">Figure 25. Model coefficients for the A) AVI-based (AIC= 109.5), C) satellite-based (AIC= 120), E) lidar-based (AIC= 113.58), and G) composite (AIC= 108.68) </w:t>
      </w:r>
      <w:r w:rsidRPr="00016DD6">
        <w:rPr>
          <w:rFonts w:ascii="Calibri" w:hAnsi="Calibri" w:cs="Calibri"/>
          <w:b w:val="0"/>
          <w:bCs w:val="0"/>
          <w:i/>
          <w:sz w:val="22"/>
          <w:szCs w:val="22"/>
        </w:rPr>
        <w:t>N</w:t>
      </w:r>
      <w:r w:rsidRPr="00016DD6">
        <w:rPr>
          <w:rFonts w:ascii="Calibri" w:hAnsi="Calibri" w:cs="Calibri"/>
          <w:b w:val="0"/>
          <w:bCs w:val="0"/>
          <w:sz w:val="22"/>
          <w:szCs w:val="22"/>
        </w:rPr>
        <w:t xml:space="preserve">-mixture models predicting abundance of Common Yellowthroat </w:t>
      </w:r>
      <w:proofErr w:type="spellStart"/>
      <w:r w:rsidRPr="00016DD6">
        <w:rPr>
          <w:rFonts w:ascii="Calibri" w:hAnsi="Calibri" w:cs="Calibri"/>
          <w:b w:val="0"/>
          <w:bCs w:val="0"/>
          <w:i/>
          <w:sz w:val="22"/>
          <w:szCs w:val="22"/>
        </w:rPr>
        <w:t>Geothlypis</w:t>
      </w:r>
      <w:proofErr w:type="spellEnd"/>
      <w:r w:rsidRPr="00016DD6">
        <w:rPr>
          <w:rFonts w:ascii="Calibri" w:hAnsi="Calibri" w:cs="Calibri"/>
          <w:b w:val="0"/>
          <w:bCs w:val="0"/>
          <w:i/>
          <w:sz w:val="22"/>
          <w:szCs w:val="22"/>
        </w:rPr>
        <w:t xml:space="preserve"> </w:t>
      </w:r>
      <w:proofErr w:type="spellStart"/>
      <w:r w:rsidRPr="00016DD6">
        <w:rPr>
          <w:rFonts w:ascii="Calibri" w:hAnsi="Calibri" w:cs="Calibri"/>
          <w:b w:val="0"/>
          <w:bCs w:val="0"/>
          <w:i/>
          <w:sz w:val="22"/>
          <w:szCs w:val="22"/>
        </w:rPr>
        <w:t>trichas</w:t>
      </w:r>
      <w:proofErr w:type="spellEnd"/>
      <w:r w:rsidRPr="00016DD6">
        <w:rPr>
          <w:rFonts w:ascii="Calibri" w:hAnsi="Calibri" w:cs="Calibri"/>
          <w:b w:val="0"/>
          <w:bCs w:val="0"/>
          <w:sz w:val="22"/>
          <w:szCs w:val="22"/>
        </w:rPr>
        <w:t>, along with predicted abundances of this species in the Kirby grid from these respective models (B,D,F,H).</w:t>
      </w:r>
    </w:p>
    <w:p w14:paraId="5D09A3CB" w14:textId="77777777" w:rsidR="00016DD6" w:rsidRDefault="00016DD6" w:rsidP="00016DD6">
      <w:pPr>
        <w:pStyle w:val="BodyText"/>
      </w:pPr>
      <w:r>
        <w:rPr>
          <w:noProof/>
        </w:rPr>
        <w:drawing>
          <wp:inline distT="0" distB="0" distL="0" distR="0" wp14:anchorId="55DD8533" wp14:editId="2E4BE94B">
            <wp:extent cx="5334000" cy="69342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COYE.png"/>
                    <pic:cNvPicPr>
                      <a:picLocks noChangeAspect="1" noChangeArrowheads="1"/>
                    </pic:cNvPicPr>
                  </pic:nvPicPr>
                  <pic:blipFill>
                    <a:blip r:embed="rId32"/>
                    <a:stretch>
                      <a:fillRect/>
                    </a:stretch>
                  </pic:blipFill>
                  <pic:spPr bwMode="auto">
                    <a:xfrm>
                      <a:off x="0" y="0"/>
                      <a:ext cx="5334000" cy="6934200"/>
                    </a:xfrm>
                    <a:prstGeom prst="rect">
                      <a:avLst/>
                    </a:prstGeom>
                    <a:noFill/>
                    <a:ln w="9525">
                      <a:noFill/>
                      <a:headEnd/>
                      <a:tailEnd/>
                    </a:ln>
                  </pic:spPr>
                </pic:pic>
              </a:graphicData>
            </a:graphic>
          </wp:inline>
        </w:drawing>
      </w:r>
    </w:p>
    <w:p w14:paraId="3B1C333B" w14:textId="0D4EBB65" w:rsidR="00C05A46" w:rsidRPr="00BB0ADE" w:rsidRDefault="00BB0ADE" w:rsidP="00BB0ADE">
      <w:pPr>
        <w:pStyle w:val="Heading3"/>
        <w:rPr>
          <w:rFonts w:asciiTheme="minorHAnsi" w:hAnsiTheme="minorHAnsi" w:cstheme="minorHAnsi"/>
          <w:b w:val="0"/>
          <w:bCs w:val="0"/>
          <w:sz w:val="22"/>
          <w:szCs w:val="22"/>
        </w:rPr>
      </w:pPr>
      <w:r w:rsidRPr="00BB0ADE">
        <w:rPr>
          <w:rFonts w:asciiTheme="minorHAnsi" w:hAnsiTheme="minorHAnsi" w:cstheme="minorHAnsi"/>
          <w:b w:val="0"/>
          <w:bCs w:val="0"/>
          <w:sz w:val="22"/>
          <w:szCs w:val="22"/>
        </w:rPr>
        <w:t xml:space="preserve">Figure 26. </w:t>
      </w:r>
      <w:r w:rsidR="00C05A46" w:rsidRPr="00BB0ADE">
        <w:rPr>
          <w:rFonts w:asciiTheme="minorHAnsi" w:hAnsiTheme="minorHAnsi" w:cstheme="minorHAnsi"/>
          <w:b w:val="0"/>
          <w:bCs w:val="0"/>
          <w:sz w:val="22"/>
          <w:szCs w:val="22"/>
        </w:rPr>
        <w:t xml:space="preserve">Model coefficients for the best </w:t>
      </w:r>
      <w:r w:rsidR="00C05A46" w:rsidRPr="00BB0ADE">
        <w:rPr>
          <w:rFonts w:asciiTheme="minorHAnsi" w:hAnsiTheme="minorHAnsi" w:cstheme="minorHAnsi"/>
          <w:b w:val="0"/>
          <w:bCs w:val="0"/>
          <w:i/>
          <w:sz w:val="22"/>
          <w:szCs w:val="22"/>
        </w:rPr>
        <w:t>N</w:t>
      </w:r>
      <w:r w:rsidR="00C05A46" w:rsidRPr="00BB0ADE">
        <w:rPr>
          <w:rFonts w:asciiTheme="minorHAnsi" w:hAnsiTheme="minorHAnsi" w:cstheme="minorHAnsi"/>
          <w:b w:val="0"/>
          <w:bCs w:val="0"/>
          <w:sz w:val="22"/>
          <w:szCs w:val="22"/>
        </w:rPr>
        <w:t xml:space="preserve">-mixture model predicting abundance of Dark-eyed Junco </w:t>
      </w:r>
      <w:proofErr w:type="spellStart"/>
      <w:r w:rsidR="00C05A46" w:rsidRPr="00BB0ADE">
        <w:rPr>
          <w:rFonts w:asciiTheme="minorHAnsi" w:hAnsiTheme="minorHAnsi" w:cstheme="minorHAnsi"/>
          <w:b w:val="0"/>
          <w:bCs w:val="0"/>
          <w:i/>
          <w:sz w:val="22"/>
          <w:szCs w:val="22"/>
        </w:rPr>
        <w:t>Junco</w:t>
      </w:r>
      <w:proofErr w:type="spellEnd"/>
      <w:r w:rsidR="00C05A46" w:rsidRPr="00BB0ADE">
        <w:rPr>
          <w:rFonts w:asciiTheme="minorHAnsi" w:hAnsiTheme="minorHAnsi" w:cstheme="minorHAnsi"/>
          <w:b w:val="0"/>
          <w:bCs w:val="0"/>
          <w:i/>
          <w:sz w:val="22"/>
          <w:szCs w:val="22"/>
        </w:rPr>
        <w:t xml:space="preserve"> </w:t>
      </w:r>
      <w:proofErr w:type="spellStart"/>
      <w:r w:rsidR="00C05A46" w:rsidRPr="00BB0ADE">
        <w:rPr>
          <w:rFonts w:asciiTheme="minorHAnsi" w:hAnsiTheme="minorHAnsi" w:cstheme="minorHAnsi"/>
          <w:b w:val="0"/>
          <w:bCs w:val="0"/>
          <w:i/>
          <w:sz w:val="22"/>
          <w:szCs w:val="22"/>
        </w:rPr>
        <w:t>hyemalis</w:t>
      </w:r>
      <w:proofErr w:type="spellEnd"/>
      <w:r w:rsidR="00C05A46" w:rsidRPr="00BB0ADE">
        <w:rPr>
          <w:rFonts w:asciiTheme="minorHAnsi" w:hAnsiTheme="minorHAnsi" w:cstheme="minorHAnsi"/>
          <w:b w:val="0"/>
          <w:bCs w:val="0"/>
          <w:sz w:val="22"/>
          <w:szCs w:val="22"/>
        </w:rPr>
        <w:t xml:space="preserve"> </w:t>
      </w:r>
      <w:r w:rsidR="000A291A" w:rsidRPr="00BB0ADE">
        <w:rPr>
          <w:rFonts w:asciiTheme="minorHAnsi" w:hAnsiTheme="minorHAnsi" w:cstheme="minorHAnsi"/>
          <w:b w:val="0"/>
          <w:bCs w:val="0"/>
          <w:sz w:val="22"/>
          <w:szCs w:val="22"/>
        </w:rPr>
        <w:t xml:space="preserve">from Alberta Vegetation Inventory (AVI) shapefile-based data </w:t>
      </w:r>
      <w:r w:rsidR="00DA3A58" w:rsidRPr="00BB0ADE">
        <w:rPr>
          <w:rFonts w:asciiTheme="minorHAnsi" w:hAnsiTheme="minorHAnsi" w:cstheme="minorHAnsi"/>
          <w:b w:val="0"/>
          <w:bCs w:val="0"/>
          <w:sz w:val="22"/>
          <w:szCs w:val="22"/>
        </w:rPr>
        <w:t xml:space="preserve">at the 50-m </w:t>
      </w:r>
      <w:r w:rsidR="00DA3A58" w:rsidRPr="00BB0ADE">
        <w:rPr>
          <w:rFonts w:asciiTheme="minorHAnsi" w:hAnsiTheme="minorHAnsi" w:cstheme="minorHAnsi"/>
          <w:b w:val="0"/>
          <w:bCs w:val="0"/>
          <w:sz w:val="22"/>
          <w:szCs w:val="22"/>
        </w:rPr>
        <w:lastRenderedPageBreak/>
        <w:t>scale (AIC= 426.85) (A), 150-m scale (AIC= 422) (C), and 500-m scale (AIC= 437.79) (E), along with predicted abundances of this species in the Kirby grid from these respective models (B,D,F)</w:t>
      </w:r>
      <w:r w:rsidR="00C05A46" w:rsidRPr="00BB0ADE">
        <w:rPr>
          <w:rFonts w:asciiTheme="minorHAnsi" w:hAnsiTheme="minorHAnsi" w:cstheme="minorHAnsi"/>
          <w:b w:val="0"/>
          <w:bCs w:val="0"/>
          <w:sz w:val="22"/>
          <w:szCs w:val="22"/>
        </w:rPr>
        <w:t>.</w:t>
      </w:r>
    </w:p>
    <w:p w14:paraId="43E639B3" w14:textId="77777777" w:rsidR="00C05A46" w:rsidRDefault="00C05A46" w:rsidP="00C05A46">
      <w:pPr>
        <w:pStyle w:val="BodyText"/>
      </w:pPr>
      <w:r>
        <w:rPr>
          <w:noProof/>
        </w:rPr>
        <w:drawing>
          <wp:inline distT="0" distB="0" distL="0" distR="0" wp14:anchorId="28EA3791" wp14:editId="3C6284E0">
            <wp:extent cx="5334000" cy="7112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DEJU.png"/>
                    <pic:cNvPicPr>
                      <a:picLocks noChangeAspect="1" noChangeArrowheads="1"/>
                    </pic:cNvPicPr>
                  </pic:nvPicPr>
                  <pic:blipFill>
                    <a:blip r:embed="rId33"/>
                    <a:stretch>
                      <a:fillRect/>
                    </a:stretch>
                  </pic:blipFill>
                  <pic:spPr bwMode="auto">
                    <a:xfrm>
                      <a:off x="0" y="0"/>
                      <a:ext cx="5334000" cy="7112000"/>
                    </a:xfrm>
                    <a:prstGeom prst="rect">
                      <a:avLst/>
                    </a:prstGeom>
                    <a:noFill/>
                    <a:ln w="9525">
                      <a:noFill/>
                      <a:headEnd/>
                      <a:tailEnd/>
                    </a:ln>
                  </pic:spPr>
                </pic:pic>
              </a:graphicData>
            </a:graphic>
          </wp:inline>
        </w:drawing>
      </w:r>
    </w:p>
    <w:p w14:paraId="0AE5F4DC" w14:textId="77777777" w:rsidR="0079014D" w:rsidRPr="00C718AD" w:rsidRDefault="0079014D" w:rsidP="00C718AD">
      <w:pPr>
        <w:pStyle w:val="Heading3"/>
        <w:rPr>
          <w:rFonts w:asciiTheme="minorHAnsi" w:hAnsiTheme="minorHAnsi" w:cstheme="minorHAnsi"/>
          <w:b w:val="0"/>
          <w:bCs w:val="0"/>
          <w:sz w:val="22"/>
          <w:szCs w:val="22"/>
        </w:rPr>
      </w:pPr>
      <w:r w:rsidRPr="00C718AD">
        <w:rPr>
          <w:rFonts w:asciiTheme="minorHAnsi" w:hAnsiTheme="minorHAnsi" w:cstheme="minorHAnsi"/>
          <w:b w:val="0"/>
          <w:bCs w:val="0"/>
          <w:sz w:val="22"/>
          <w:szCs w:val="22"/>
        </w:rPr>
        <w:t xml:space="preserve">Figure 27. Model coefficients for the best </w:t>
      </w:r>
      <w:r w:rsidRPr="00C718AD">
        <w:rPr>
          <w:rFonts w:asciiTheme="minorHAnsi" w:hAnsiTheme="minorHAnsi" w:cstheme="minorHAnsi"/>
          <w:b w:val="0"/>
          <w:bCs w:val="0"/>
          <w:i/>
          <w:sz w:val="22"/>
          <w:szCs w:val="22"/>
        </w:rPr>
        <w:t>N</w:t>
      </w:r>
      <w:r w:rsidRPr="00C718AD">
        <w:rPr>
          <w:rFonts w:asciiTheme="minorHAnsi" w:hAnsiTheme="minorHAnsi" w:cstheme="minorHAnsi"/>
          <w:b w:val="0"/>
          <w:bCs w:val="0"/>
          <w:sz w:val="22"/>
          <w:szCs w:val="22"/>
        </w:rPr>
        <w:t xml:space="preserve">-mixture model predicting abundance of Dark-eyed Junco </w:t>
      </w:r>
      <w:proofErr w:type="spellStart"/>
      <w:r w:rsidRPr="00C718AD">
        <w:rPr>
          <w:rFonts w:asciiTheme="minorHAnsi" w:hAnsiTheme="minorHAnsi" w:cstheme="minorHAnsi"/>
          <w:b w:val="0"/>
          <w:bCs w:val="0"/>
          <w:i/>
          <w:sz w:val="22"/>
          <w:szCs w:val="22"/>
        </w:rPr>
        <w:t>Junco</w:t>
      </w:r>
      <w:proofErr w:type="spellEnd"/>
      <w:r w:rsidRPr="00C718AD">
        <w:rPr>
          <w:rFonts w:asciiTheme="minorHAnsi" w:hAnsiTheme="minorHAnsi" w:cstheme="minorHAnsi"/>
          <w:b w:val="0"/>
          <w:bCs w:val="0"/>
          <w:i/>
          <w:sz w:val="22"/>
          <w:szCs w:val="22"/>
        </w:rPr>
        <w:t xml:space="preserve"> </w:t>
      </w:r>
      <w:proofErr w:type="spellStart"/>
      <w:r w:rsidRPr="00C718AD">
        <w:rPr>
          <w:rFonts w:asciiTheme="minorHAnsi" w:hAnsiTheme="minorHAnsi" w:cstheme="minorHAnsi"/>
          <w:b w:val="0"/>
          <w:bCs w:val="0"/>
          <w:i/>
          <w:sz w:val="22"/>
          <w:szCs w:val="22"/>
        </w:rPr>
        <w:t>hyemalis</w:t>
      </w:r>
      <w:proofErr w:type="spellEnd"/>
      <w:r w:rsidRPr="00C718AD">
        <w:rPr>
          <w:rFonts w:asciiTheme="minorHAnsi" w:hAnsiTheme="minorHAnsi" w:cstheme="minorHAnsi"/>
          <w:b w:val="0"/>
          <w:bCs w:val="0"/>
          <w:sz w:val="22"/>
          <w:szCs w:val="22"/>
        </w:rPr>
        <w:t xml:space="preserve"> from satellite-based data at the 50-m scale (AIC= 436.37) (A), 150-m scale </w:t>
      </w:r>
      <w:r w:rsidRPr="00C718AD">
        <w:rPr>
          <w:rFonts w:asciiTheme="minorHAnsi" w:hAnsiTheme="minorHAnsi" w:cstheme="minorHAnsi"/>
          <w:b w:val="0"/>
          <w:bCs w:val="0"/>
          <w:sz w:val="22"/>
          <w:szCs w:val="22"/>
        </w:rPr>
        <w:lastRenderedPageBreak/>
        <w:t>(AIC= 438.02) (C), and 500-m scale (AIC= 443) (E), along with predicted abundances of this species in the Kirby grid from these respective models (B,D,F).</w:t>
      </w:r>
    </w:p>
    <w:p w14:paraId="32EF45CF" w14:textId="77777777" w:rsidR="0079014D" w:rsidRDefault="0079014D" w:rsidP="0079014D">
      <w:pPr>
        <w:pStyle w:val="BodyText"/>
      </w:pPr>
      <w:r>
        <w:rPr>
          <w:noProof/>
        </w:rPr>
        <w:drawing>
          <wp:inline distT="0" distB="0" distL="0" distR="0" wp14:anchorId="2055DE48" wp14:editId="193D3FF5">
            <wp:extent cx="5334000" cy="71120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DEJU.png"/>
                    <pic:cNvPicPr>
                      <a:picLocks noChangeAspect="1" noChangeArrowheads="1"/>
                    </pic:cNvPicPr>
                  </pic:nvPicPr>
                  <pic:blipFill>
                    <a:blip r:embed="rId34"/>
                    <a:stretch>
                      <a:fillRect/>
                    </a:stretch>
                  </pic:blipFill>
                  <pic:spPr bwMode="auto">
                    <a:xfrm>
                      <a:off x="0" y="0"/>
                      <a:ext cx="5334000" cy="7112000"/>
                    </a:xfrm>
                    <a:prstGeom prst="rect">
                      <a:avLst/>
                    </a:prstGeom>
                    <a:noFill/>
                    <a:ln w="9525">
                      <a:noFill/>
                      <a:headEnd/>
                      <a:tailEnd/>
                    </a:ln>
                  </pic:spPr>
                </pic:pic>
              </a:graphicData>
            </a:graphic>
          </wp:inline>
        </w:drawing>
      </w:r>
    </w:p>
    <w:p w14:paraId="1BB7F509" w14:textId="77777777" w:rsidR="0079014D" w:rsidRPr="00C718AD" w:rsidRDefault="0079014D" w:rsidP="00C718AD">
      <w:pPr>
        <w:pStyle w:val="Heading3"/>
        <w:rPr>
          <w:rFonts w:asciiTheme="minorHAnsi" w:hAnsiTheme="minorHAnsi" w:cstheme="minorHAnsi"/>
          <w:b w:val="0"/>
          <w:bCs w:val="0"/>
          <w:sz w:val="22"/>
          <w:szCs w:val="22"/>
        </w:rPr>
      </w:pPr>
      <w:r w:rsidRPr="00C718AD">
        <w:rPr>
          <w:rFonts w:asciiTheme="minorHAnsi" w:hAnsiTheme="minorHAnsi" w:cstheme="minorHAnsi"/>
          <w:b w:val="0"/>
          <w:bCs w:val="0"/>
          <w:sz w:val="22"/>
          <w:szCs w:val="22"/>
        </w:rPr>
        <w:t xml:space="preserve">Figure 28. Model coefficients for the best </w:t>
      </w:r>
      <w:r w:rsidRPr="00C718AD">
        <w:rPr>
          <w:rFonts w:asciiTheme="minorHAnsi" w:hAnsiTheme="minorHAnsi" w:cstheme="minorHAnsi"/>
          <w:b w:val="0"/>
          <w:bCs w:val="0"/>
          <w:i/>
          <w:sz w:val="22"/>
          <w:szCs w:val="22"/>
        </w:rPr>
        <w:t>N</w:t>
      </w:r>
      <w:r w:rsidRPr="00C718AD">
        <w:rPr>
          <w:rFonts w:asciiTheme="minorHAnsi" w:hAnsiTheme="minorHAnsi" w:cstheme="minorHAnsi"/>
          <w:b w:val="0"/>
          <w:bCs w:val="0"/>
          <w:sz w:val="22"/>
          <w:szCs w:val="22"/>
        </w:rPr>
        <w:t xml:space="preserve">-mixture model predicting abundance of Dark-eyed Junco </w:t>
      </w:r>
      <w:proofErr w:type="spellStart"/>
      <w:r w:rsidRPr="00C718AD">
        <w:rPr>
          <w:rFonts w:asciiTheme="minorHAnsi" w:hAnsiTheme="minorHAnsi" w:cstheme="minorHAnsi"/>
          <w:b w:val="0"/>
          <w:bCs w:val="0"/>
          <w:i/>
          <w:sz w:val="22"/>
          <w:szCs w:val="22"/>
        </w:rPr>
        <w:t>Junco</w:t>
      </w:r>
      <w:proofErr w:type="spellEnd"/>
      <w:r w:rsidRPr="00C718AD">
        <w:rPr>
          <w:rFonts w:asciiTheme="minorHAnsi" w:hAnsiTheme="minorHAnsi" w:cstheme="minorHAnsi"/>
          <w:b w:val="0"/>
          <w:bCs w:val="0"/>
          <w:i/>
          <w:sz w:val="22"/>
          <w:szCs w:val="22"/>
        </w:rPr>
        <w:t xml:space="preserve"> </w:t>
      </w:r>
      <w:proofErr w:type="spellStart"/>
      <w:r w:rsidRPr="00C718AD">
        <w:rPr>
          <w:rFonts w:asciiTheme="minorHAnsi" w:hAnsiTheme="minorHAnsi" w:cstheme="minorHAnsi"/>
          <w:b w:val="0"/>
          <w:bCs w:val="0"/>
          <w:i/>
          <w:sz w:val="22"/>
          <w:szCs w:val="22"/>
        </w:rPr>
        <w:t>hyemalis</w:t>
      </w:r>
      <w:proofErr w:type="spellEnd"/>
      <w:r w:rsidRPr="00C718AD">
        <w:rPr>
          <w:rFonts w:asciiTheme="minorHAnsi" w:hAnsiTheme="minorHAnsi" w:cstheme="minorHAnsi"/>
          <w:b w:val="0"/>
          <w:bCs w:val="0"/>
          <w:sz w:val="22"/>
          <w:szCs w:val="22"/>
        </w:rPr>
        <w:t xml:space="preserve"> from LIDAR-based data at the 150-m scale (AIC= 422.02) (A), and 500-m </w:t>
      </w:r>
      <w:r w:rsidRPr="00C718AD">
        <w:rPr>
          <w:rFonts w:asciiTheme="minorHAnsi" w:hAnsiTheme="minorHAnsi" w:cstheme="minorHAnsi"/>
          <w:b w:val="0"/>
          <w:bCs w:val="0"/>
          <w:sz w:val="22"/>
          <w:szCs w:val="22"/>
        </w:rPr>
        <w:lastRenderedPageBreak/>
        <w:t>scale (AIC= 430.56) (C), along with predicted abundances of this species in the Kirby grid from these respective models (B,D).</w:t>
      </w:r>
    </w:p>
    <w:p w14:paraId="7B402558" w14:textId="77777777" w:rsidR="0079014D" w:rsidRDefault="0079014D" w:rsidP="0079014D">
      <w:pPr>
        <w:pStyle w:val="BodyText"/>
      </w:pPr>
      <w:r>
        <w:rPr>
          <w:noProof/>
        </w:rPr>
        <w:drawing>
          <wp:inline distT="0" distB="0" distL="0" distR="0" wp14:anchorId="66E5A152" wp14:editId="126AA67A">
            <wp:extent cx="5334000" cy="7112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DEJU.png"/>
                    <pic:cNvPicPr>
                      <a:picLocks noChangeAspect="1" noChangeArrowheads="1"/>
                    </pic:cNvPicPr>
                  </pic:nvPicPr>
                  <pic:blipFill>
                    <a:blip r:embed="rId35"/>
                    <a:stretch>
                      <a:fillRect/>
                    </a:stretch>
                  </pic:blipFill>
                  <pic:spPr bwMode="auto">
                    <a:xfrm>
                      <a:off x="0" y="0"/>
                      <a:ext cx="5334000" cy="7112000"/>
                    </a:xfrm>
                    <a:prstGeom prst="rect">
                      <a:avLst/>
                    </a:prstGeom>
                    <a:noFill/>
                    <a:ln w="9525">
                      <a:noFill/>
                      <a:headEnd/>
                      <a:tailEnd/>
                    </a:ln>
                  </pic:spPr>
                </pic:pic>
              </a:graphicData>
            </a:graphic>
          </wp:inline>
        </w:drawing>
      </w:r>
    </w:p>
    <w:p w14:paraId="6CD21249" w14:textId="77777777" w:rsidR="0079014D" w:rsidRPr="00C718AD" w:rsidRDefault="0079014D" w:rsidP="00C718AD">
      <w:pPr>
        <w:pStyle w:val="Heading3"/>
        <w:rPr>
          <w:rFonts w:asciiTheme="minorHAnsi" w:hAnsiTheme="minorHAnsi" w:cstheme="minorHAnsi"/>
          <w:b w:val="0"/>
          <w:bCs w:val="0"/>
          <w:sz w:val="22"/>
          <w:szCs w:val="22"/>
        </w:rPr>
      </w:pPr>
      <w:r w:rsidRPr="00C718AD">
        <w:rPr>
          <w:rFonts w:asciiTheme="minorHAnsi" w:hAnsiTheme="minorHAnsi" w:cstheme="minorHAnsi"/>
          <w:b w:val="0"/>
          <w:bCs w:val="0"/>
          <w:sz w:val="22"/>
          <w:szCs w:val="22"/>
        </w:rPr>
        <w:t xml:space="preserve">Figure 29. Model coefficients for the A) AVI-based (AIC= 422), C) satellite-based (AIC= 436.37), E) lidar-based (AIC= 422.02), and G) composite (AIC= 418.04) </w:t>
      </w:r>
      <w:r w:rsidRPr="00C718AD">
        <w:rPr>
          <w:rFonts w:asciiTheme="minorHAnsi" w:hAnsiTheme="minorHAnsi" w:cstheme="minorHAnsi"/>
          <w:b w:val="0"/>
          <w:bCs w:val="0"/>
          <w:i/>
          <w:sz w:val="22"/>
          <w:szCs w:val="22"/>
        </w:rPr>
        <w:t>N</w:t>
      </w:r>
      <w:r w:rsidRPr="00C718AD">
        <w:rPr>
          <w:rFonts w:asciiTheme="minorHAnsi" w:hAnsiTheme="minorHAnsi" w:cstheme="minorHAnsi"/>
          <w:b w:val="0"/>
          <w:bCs w:val="0"/>
          <w:sz w:val="22"/>
          <w:szCs w:val="22"/>
        </w:rPr>
        <w:t xml:space="preserve">-mixture models predicting </w:t>
      </w:r>
      <w:r w:rsidRPr="00C718AD">
        <w:rPr>
          <w:rFonts w:asciiTheme="minorHAnsi" w:hAnsiTheme="minorHAnsi" w:cstheme="minorHAnsi"/>
          <w:b w:val="0"/>
          <w:bCs w:val="0"/>
          <w:sz w:val="22"/>
          <w:szCs w:val="22"/>
        </w:rPr>
        <w:lastRenderedPageBreak/>
        <w:t xml:space="preserve">abundance of Dark-eyed Junco </w:t>
      </w:r>
      <w:proofErr w:type="spellStart"/>
      <w:r w:rsidRPr="00C718AD">
        <w:rPr>
          <w:rFonts w:asciiTheme="minorHAnsi" w:hAnsiTheme="minorHAnsi" w:cstheme="minorHAnsi"/>
          <w:b w:val="0"/>
          <w:bCs w:val="0"/>
          <w:i/>
          <w:sz w:val="22"/>
          <w:szCs w:val="22"/>
        </w:rPr>
        <w:t>Junco</w:t>
      </w:r>
      <w:proofErr w:type="spellEnd"/>
      <w:r w:rsidRPr="00C718AD">
        <w:rPr>
          <w:rFonts w:asciiTheme="minorHAnsi" w:hAnsiTheme="minorHAnsi" w:cstheme="minorHAnsi"/>
          <w:b w:val="0"/>
          <w:bCs w:val="0"/>
          <w:i/>
          <w:sz w:val="22"/>
          <w:szCs w:val="22"/>
        </w:rPr>
        <w:t xml:space="preserve"> </w:t>
      </w:r>
      <w:proofErr w:type="spellStart"/>
      <w:r w:rsidRPr="00C718AD">
        <w:rPr>
          <w:rFonts w:asciiTheme="minorHAnsi" w:hAnsiTheme="minorHAnsi" w:cstheme="minorHAnsi"/>
          <w:b w:val="0"/>
          <w:bCs w:val="0"/>
          <w:i/>
          <w:sz w:val="22"/>
          <w:szCs w:val="22"/>
        </w:rPr>
        <w:t>hyemalis</w:t>
      </w:r>
      <w:proofErr w:type="spellEnd"/>
      <w:r w:rsidRPr="00C718AD">
        <w:rPr>
          <w:rFonts w:asciiTheme="minorHAnsi" w:hAnsiTheme="minorHAnsi" w:cstheme="minorHAnsi"/>
          <w:b w:val="0"/>
          <w:bCs w:val="0"/>
          <w:sz w:val="22"/>
          <w:szCs w:val="22"/>
        </w:rPr>
        <w:t>, along with predicted abundances of this species in the Kirby grid from these respective models (B,D,F,H).</w:t>
      </w:r>
    </w:p>
    <w:p w14:paraId="521477E0" w14:textId="77777777" w:rsidR="0079014D" w:rsidRDefault="0079014D" w:rsidP="0079014D">
      <w:pPr>
        <w:pStyle w:val="BodyText"/>
      </w:pPr>
      <w:r>
        <w:rPr>
          <w:noProof/>
        </w:rPr>
        <w:drawing>
          <wp:inline distT="0" distB="0" distL="0" distR="0" wp14:anchorId="7647A1DD" wp14:editId="3519A527">
            <wp:extent cx="5334000" cy="69342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DEJU.png"/>
                    <pic:cNvPicPr>
                      <a:picLocks noChangeAspect="1" noChangeArrowheads="1"/>
                    </pic:cNvPicPr>
                  </pic:nvPicPr>
                  <pic:blipFill>
                    <a:blip r:embed="rId36"/>
                    <a:stretch>
                      <a:fillRect/>
                    </a:stretch>
                  </pic:blipFill>
                  <pic:spPr bwMode="auto">
                    <a:xfrm>
                      <a:off x="0" y="0"/>
                      <a:ext cx="5334000" cy="6934200"/>
                    </a:xfrm>
                    <a:prstGeom prst="rect">
                      <a:avLst/>
                    </a:prstGeom>
                    <a:noFill/>
                    <a:ln w="9525">
                      <a:noFill/>
                      <a:headEnd/>
                      <a:tailEnd/>
                    </a:ln>
                  </pic:spPr>
                </pic:pic>
              </a:graphicData>
            </a:graphic>
          </wp:inline>
        </w:drawing>
      </w:r>
    </w:p>
    <w:p w14:paraId="7240501B" w14:textId="4155F64B" w:rsidR="00C05A46" w:rsidRPr="001117C0" w:rsidRDefault="001117C0" w:rsidP="001117C0">
      <w:pPr>
        <w:pStyle w:val="Heading3"/>
        <w:rPr>
          <w:rFonts w:asciiTheme="minorHAnsi" w:hAnsiTheme="minorHAnsi" w:cstheme="minorHAnsi"/>
          <w:b w:val="0"/>
          <w:bCs w:val="0"/>
          <w:sz w:val="22"/>
          <w:szCs w:val="22"/>
        </w:rPr>
      </w:pPr>
      <w:r w:rsidRPr="001117C0">
        <w:rPr>
          <w:rFonts w:asciiTheme="minorHAnsi" w:hAnsiTheme="minorHAnsi" w:cstheme="minorHAnsi"/>
          <w:b w:val="0"/>
          <w:bCs w:val="0"/>
          <w:sz w:val="22"/>
          <w:szCs w:val="22"/>
        </w:rPr>
        <w:t xml:space="preserve">Figure 30. </w:t>
      </w:r>
      <w:r w:rsidR="00C05A46" w:rsidRPr="001117C0">
        <w:rPr>
          <w:rFonts w:asciiTheme="minorHAnsi" w:hAnsiTheme="minorHAnsi" w:cstheme="minorHAnsi"/>
          <w:b w:val="0"/>
          <w:bCs w:val="0"/>
          <w:sz w:val="22"/>
          <w:szCs w:val="22"/>
        </w:rPr>
        <w:t xml:space="preserve">Model coefficients for the best </w:t>
      </w:r>
      <w:r w:rsidR="00C05A46" w:rsidRPr="001117C0">
        <w:rPr>
          <w:rFonts w:asciiTheme="minorHAnsi" w:hAnsiTheme="minorHAnsi" w:cstheme="minorHAnsi"/>
          <w:b w:val="0"/>
          <w:bCs w:val="0"/>
          <w:i/>
          <w:sz w:val="22"/>
          <w:szCs w:val="22"/>
        </w:rPr>
        <w:t>N</w:t>
      </w:r>
      <w:r w:rsidR="00C05A46" w:rsidRPr="001117C0">
        <w:rPr>
          <w:rFonts w:asciiTheme="minorHAnsi" w:hAnsiTheme="minorHAnsi" w:cstheme="minorHAnsi"/>
          <w:b w:val="0"/>
          <w:bCs w:val="0"/>
          <w:sz w:val="22"/>
          <w:szCs w:val="22"/>
        </w:rPr>
        <w:t xml:space="preserve">-mixture model predicting abundance of Gray Jay </w:t>
      </w:r>
      <w:proofErr w:type="spellStart"/>
      <w:r w:rsidR="00C05A46" w:rsidRPr="001117C0">
        <w:rPr>
          <w:rFonts w:asciiTheme="minorHAnsi" w:hAnsiTheme="minorHAnsi" w:cstheme="minorHAnsi"/>
          <w:b w:val="0"/>
          <w:bCs w:val="0"/>
          <w:i/>
          <w:sz w:val="22"/>
          <w:szCs w:val="22"/>
        </w:rPr>
        <w:t>Perisoreus</w:t>
      </w:r>
      <w:proofErr w:type="spellEnd"/>
      <w:r w:rsidR="00C05A46" w:rsidRPr="001117C0">
        <w:rPr>
          <w:rFonts w:asciiTheme="minorHAnsi" w:hAnsiTheme="minorHAnsi" w:cstheme="minorHAnsi"/>
          <w:b w:val="0"/>
          <w:bCs w:val="0"/>
          <w:i/>
          <w:sz w:val="22"/>
          <w:szCs w:val="22"/>
        </w:rPr>
        <w:t xml:space="preserve"> canadensis</w:t>
      </w:r>
      <w:r w:rsidR="00C05A46" w:rsidRPr="001117C0">
        <w:rPr>
          <w:rFonts w:asciiTheme="minorHAnsi" w:hAnsiTheme="minorHAnsi" w:cstheme="minorHAnsi"/>
          <w:b w:val="0"/>
          <w:bCs w:val="0"/>
          <w:sz w:val="22"/>
          <w:szCs w:val="22"/>
        </w:rPr>
        <w:t xml:space="preserve"> </w:t>
      </w:r>
      <w:r w:rsidR="000A291A" w:rsidRPr="001117C0">
        <w:rPr>
          <w:rFonts w:asciiTheme="minorHAnsi" w:hAnsiTheme="minorHAnsi" w:cstheme="minorHAnsi"/>
          <w:b w:val="0"/>
          <w:bCs w:val="0"/>
          <w:sz w:val="22"/>
          <w:szCs w:val="22"/>
        </w:rPr>
        <w:t xml:space="preserve">from Alberta Vegetation Inventory (AVI) shapefile-based data </w:t>
      </w:r>
      <w:r w:rsidR="00DA3A58" w:rsidRPr="001117C0">
        <w:rPr>
          <w:rFonts w:asciiTheme="minorHAnsi" w:hAnsiTheme="minorHAnsi" w:cstheme="minorHAnsi"/>
          <w:b w:val="0"/>
          <w:bCs w:val="0"/>
          <w:sz w:val="22"/>
          <w:szCs w:val="22"/>
        </w:rPr>
        <w:t xml:space="preserve">at the 50-m </w:t>
      </w:r>
      <w:r w:rsidR="00DA3A58" w:rsidRPr="001117C0">
        <w:rPr>
          <w:rFonts w:asciiTheme="minorHAnsi" w:hAnsiTheme="minorHAnsi" w:cstheme="minorHAnsi"/>
          <w:b w:val="0"/>
          <w:bCs w:val="0"/>
          <w:sz w:val="22"/>
          <w:szCs w:val="22"/>
        </w:rPr>
        <w:lastRenderedPageBreak/>
        <w:t>scale (AIC= 466.06) (A), 150-m scale (AIC= 459.33) (C), and 500-m scale (AIC= 465.1) (E), along with predicted abundances of this species in the Kirby grid from these respective models (B,D,F)</w:t>
      </w:r>
      <w:r w:rsidR="00C05A46" w:rsidRPr="001117C0">
        <w:rPr>
          <w:rFonts w:asciiTheme="minorHAnsi" w:hAnsiTheme="minorHAnsi" w:cstheme="minorHAnsi"/>
          <w:b w:val="0"/>
          <w:bCs w:val="0"/>
          <w:sz w:val="22"/>
          <w:szCs w:val="22"/>
        </w:rPr>
        <w:t>.</w:t>
      </w:r>
    </w:p>
    <w:p w14:paraId="284E11F9" w14:textId="77777777" w:rsidR="00C05A46" w:rsidRDefault="00C05A46" w:rsidP="00C05A46">
      <w:pPr>
        <w:pStyle w:val="BodyText"/>
      </w:pPr>
      <w:r>
        <w:rPr>
          <w:noProof/>
        </w:rPr>
        <w:drawing>
          <wp:inline distT="0" distB="0" distL="0" distR="0" wp14:anchorId="2A905EFE" wp14:editId="7F98F309">
            <wp:extent cx="5334000" cy="7112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GRAJ.png"/>
                    <pic:cNvPicPr>
                      <a:picLocks noChangeAspect="1" noChangeArrowheads="1"/>
                    </pic:cNvPicPr>
                  </pic:nvPicPr>
                  <pic:blipFill>
                    <a:blip r:embed="rId37"/>
                    <a:stretch>
                      <a:fillRect/>
                    </a:stretch>
                  </pic:blipFill>
                  <pic:spPr bwMode="auto">
                    <a:xfrm>
                      <a:off x="0" y="0"/>
                      <a:ext cx="5334000" cy="7112000"/>
                    </a:xfrm>
                    <a:prstGeom prst="rect">
                      <a:avLst/>
                    </a:prstGeom>
                    <a:noFill/>
                    <a:ln w="9525">
                      <a:noFill/>
                      <a:headEnd/>
                      <a:tailEnd/>
                    </a:ln>
                  </pic:spPr>
                </pic:pic>
              </a:graphicData>
            </a:graphic>
          </wp:inline>
        </w:drawing>
      </w:r>
    </w:p>
    <w:p w14:paraId="52A644C4" w14:textId="77777777" w:rsidR="003050D5" w:rsidRPr="003050D5" w:rsidRDefault="003050D5" w:rsidP="003050D5">
      <w:pPr>
        <w:pStyle w:val="Heading3"/>
        <w:rPr>
          <w:rFonts w:asciiTheme="minorHAnsi" w:hAnsiTheme="minorHAnsi" w:cstheme="minorHAnsi"/>
          <w:b w:val="0"/>
          <w:bCs w:val="0"/>
          <w:sz w:val="22"/>
          <w:szCs w:val="22"/>
        </w:rPr>
      </w:pPr>
      <w:r w:rsidRPr="003050D5">
        <w:rPr>
          <w:rFonts w:asciiTheme="minorHAnsi" w:hAnsiTheme="minorHAnsi" w:cstheme="minorHAnsi"/>
          <w:b w:val="0"/>
          <w:bCs w:val="0"/>
          <w:sz w:val="22"/>
          <w:szCs w:val="22"/>
        </w:rPr>
        <w:t xml:space="preserve">Figure 31. Model coefficients for the best </w:t>
      </w:r>
      <w:r w:rsidRPr="003050D5">
        <w:rPr>
          <w:rFonts w:asciiTheme="minorHAnsi" w:hAnsiTheme="minorHAnsi" w:cstheme="minorHAnsi"/>
          <w:b w:val="0"/>
          <w:bCs w:val="0"/>
          <w:i/>
          <w:sz w:val="22"/>
          <w:szCs w:val="22"/>
        </w:rPr>
        <w:t>N</w:t>
      </w:r>
      <w:r w:rsidRPr="003050D5">
        <w:rPr>
          <w:rFonts w:asciiTheme="minorHAnsi" w:hAnsiTheme="minorHAnsi" w:cstheme="minorHAnsi"/>
          <w:b w:val="0"/>
          <w:bCs w:val="0"/>
          <w:sz w:val="22"/>
          <w:szCs w:val="22"/>
        </w:rPr>
        <w:t xml:space="preserve">-mixture model predicting abundance of Gray Jay </w:t>
      </w:r>
      <w:proofErr w:type="spellStart"/>
      <w:r w:rsidRPr="003050D5">
        <w:rPr>
          <w:rFonts w:asciiTheme="minorHAnsi" w:hAnsiTheme="minorHAnsi" w:cstheme="minorHAnsi"/>
          <w:b w:val="0"/>
          <w:bCs w:val="0"/>
          <w:i/>
          <w:sz w:val="22"/>
          <w:szCs w:val="22"/>
        </w:rPr>
        <w:t>Perisoreus</w:t>
      </w:r>
      <w:proofErr w:type="spellEnd"/>
      <w:r w:rsidRPr="003050D5">
        <w:rPr>
          <w:rFonts w:asciiTheme="minorHAnsi" w:hAnsiTheme="minorHAnsi" w:cstheme="minorHAnsi"/>
          <w:b w:val="0"/>
          <w:bCs w:val="0"/>
          <w:i/>
          <w:sz w:val="22"/>
          <w:szCs w:val="22"/>
        </w:rPr>
        <w:t xml:space="preserve"> canadensis</w:t>
      </w:r>
      <w:r w:rsidRPr="003050D5">
        <w:rPr>
          <w:rFonts w:asciiTheme="minorHAnsi" w:hAnsiTheme="minorHAnsi" w:cstheme="minorHAnsi"/>
          <w:b w:val="0"/>
          <w:bCs w:val="0"/>
          <w:sz w:val="22"/>
          <w:szCs w:val="22"/>
        </w:rPr>
        <w:t xml:space="preserve"> from satellite-based data at the 50-m scale (AIC= 460.21) (A), 150-m scale </w:t>
      </w:r>
      <w:r w:rsidRPr="003050D5">
        <w:rPr>
          <w:rFonts w:asciiTheme="minorHAnsi" w:hAnsiTheme="minorHAnsi" w:cstheme="minorHAnsi"/>
          <w:b w:val="0"/>
          <w:bCs w:val="0"/>
          <w:sz w:val="22"/>
          <w:szCs w:val="22"/>
        </w:rPr>
        <w:lastRenderedPageBreak/>
        <w:t>(AIC= 462.02) (C), and 500-m scale (AIC= 461.91) (E), along with predicted abundances of this species in the Kirby grid from these respective models (B,D,F).</w:t>
      </w:r>
    </w:p>
    <w:p w14:paraId="4FA8F49C" w14:textId="77777777" w:rsidR="003050D5" w:rsidRDefault="003050D5" w:rsidP="003050D5">
      <w:pPr>
        <w:pStyle w:val="BodyText"/>
      </w:pPr>
      <w:r>
        <w:rPr>
          <w:noProof/>
        </w:rPr>
        <w:drawing>
          <wp:inline distT="0" distB="0" distL="0" distR="0" wp14:anchorId="1FBCE39C" wp14:editId="2C749078">
            <wp:extent cx="5334000" cy="71120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GRAJ.png"/>
                    <pic:cNvPicPr>
                      <a:picLocks noChangeAspect="1" noChangeArrowheads="1"/>
                    </pic:cNvPicPr>
                  </pic:nvPicPr>
                  <pic:blipFill>
                    <a:blip r:embed="rId38"/>
                    <a:stretch>
                      <a:fillRect/>
                    </a:stretch>
                  </pic:blipFill>
                  <pic:spPr bwMode="auto">
                    <a:xfrm>
                      <a:off x="0" y="0"/>
                      <a:ext cx="5334000" cy="7112000"/>
                    </a:xfrm>
                    <a:prstGeom prst="rect">
                      <a:avLst/>
                    </a:prstGeom>
                    <a:noFill/>
                    <a:ln w="9525">
                      <a:noFill/>
                      <a:headEnd/>
                      <a:tailEnd/>
                    </a:ln>
                  </pic:spPr>
                </pic:pic>
              </a:graphicData>
            </a:graphic>
          </wp:inline>
        </w:drawing>
      </w:r>
    </w:p>
    <w:p w14:paraId="5A3B4036" w14:textId="77777777" w:rsidR="003050D5" w:rsidRPr="003050D5" w:rsidRDefault="003050D5" w:rsidP="003050D5">
      <w:pPr>
        <w:pStyle w:val="Heading3"/>
        <w:rPr>
          <w:rFonts w:asciiTheme="minorHAnsi" w:hAnsiTheme="minorHAnsi" w:cstheme="minorHAnsi"/>
          <w:b w:val="0"/>
          <w:bCs w:val="0"/>
          <w:sz w:val="22"/>
          <w:szCs w:val="22"/>
        </w:rPr>
      </w:pPr>
      <w:r w:rsidRPr="003050D5">
        <w:rPr>
          <w:rFonts w:asciiTheme="minorHAnsi" w:hAnsiTheme="minorHAnsi" w:cstheme="minorHAnsi"/>
          <w:b w:val="0"/>
          <w:bCs w:val="0"/>
          <w:sz w:val="22"/>
          <w:szCs w:val="22"/>
        </w:rPr>
        <w:t xml:space="preserve">Figure 32. Model coefficients for the best </w:t>
      </w:r>
      <w:r w:rsidRPr="003050D5">
        <w:rPr>
          <w:rFonts w:asciiTheme="minorHAnsi" w:hAnsiTheme="minorHAnsi" w:cstheme="minorHAnsi"/>
          <w:b w:val="0"/>
          <w:bCs w:val="0"/>
          <w:i/>
          <w:sz w:val="22"/>
          <w:szCs w:val="22"/>
        </w:rPr>
        <w:t>N</w:t>
      </w:r>
      <w:r w:rsidRPr="003050D5">
        <w:rPr>
          <w:rFonts w:asciiTheme="minorHAnsi" w:hAnsiTheme="minorHAnsi" w:cstheme="minorHAnsi"/>
          <w:b w:val="0"/>
          <w:bCs w:val="0"/>
          <w:sz w:val="22"/>
          <w:szCs w:val="22"/>
        </w:rPr>
        <w:t xml:space="preserve">-mixture model predicting abundance of Gray Jay </w:t>
      </w:r>
      <w:proofErr w:type="spellStart"/>
      <w:r w:rsidRPr="003050D5">
        <w:rPr>
          <w:rFonts w:asciiTheme="minorHAnsi" w:hAnsiTheme="minorHAnsi" w:cstheme="minorHAnsi"/>
          <w:b w:val="0"/>
          <w:bCs w:val="0"/>
          <w:i/>
          <w:sz w:val="22"/>
          <w:szCs w:val="22"/>
        </w:rPr>
        <w:t>Perisoreus</w:t>
      </w:r>
      <w:proofErr w:type="spellEnd"/>
      <w:r w:rsidRPr="003050D5">
        <w:rPr>
          <w:rFonts w:asciiTheme="minorHAnsi" w:hAnsiTheme="minorHAnsi" w:cstheme="minorHAnsi"/>
          <w:b w:val="0"/>
          <w:bCs w:val="0"/>
          <w:i/>
          <w:sz w:val="22"/>
          <w:szCs w:val="22"/>
        </w:rPr>
        <w:t xml:space="preserve"> canadensis</w:t>
      </w:r>
      <w:r w:rsidRPr="003050D5">
        <w:rPr>
          <w:rFonts w:asciiTheme="minorHAnsi" w:hAnsiTheme="minorHAnsi" w:cstheme="minorHAnsi"/>
          <w:b w:val="0"/>
          <w:bCs w:val="0"/>
          <w:sz w:val="22"/>
          <w:szCs w:val="22"/>
        </w:rPr>
        <w:t xml:space="preserve"> from LIDAR-based data at the 150-m scale (AIC= 465.27) (A), and 500-m </w:t>
      </w:r>
      <w:r w:rsidRPr="003050D5">
        <w:rPr>
          <w:rFonts w:asciiTheme="minorHAnsi" w:hAnsiTheme="minorHAnsi" w:cstheme="minorHAnsi"/>
          <w:b w:val="0"/>
          <w:bCs w:val="0"/>
          <w:sz w:val="22"/>
          <w:szCs w:val="22"/>
        </w:rPr>
        <w:lastRenderedPageBreak/>
        <w:t>scale (AIC= 461.19) (C), along with predicted abundances of this species in the Kirby grid from these respective models (B,D).</w:t>
      </w:r>
    </w:p>
    <w:p w14:paraId="2E1B4E61" w14:textId="77777777" w:rsidR="003050D5" w:rsidRDefault="003050D5" w:rsidP="003050D5">
      <w:pPr>
        <w:pStyle w:val="BodyText"/>
      </w:pPr>
      <w:r>
        <w:rPr>
          <w:noProof/>
        </w:rPr>
        <w:drawing>
          <wp:inline distT="0" distB="0" distL="0" distR="0" wp14:anchorId="689AB541" wp14:editId="12286C89">
            <wp:extent cx="5334000" cy="7112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GRAJ.png"/>
                    <pic:cNvPicPr>
                      <a:picLocks noChangeAspect="1" noChangeArrowheads="1"/>
                    </pic:cNvPicPr>
                  </pic:nvPicPr>
                  <pic:blipFill>
                    <a:blip r:embed="rId39"/>
                    <a:stretch>
                      <a:fillRect/>
                    </a:stretch>
                  </pic:blipFill>
                  <pic:spPr bwMode="auto">
                    <a:xfrm>
                      <a:off x="0" y="0"/>
                      <a:ext cx="5334000" cy="7112000"/>
                    </a:xfrm>
                    <a:prstGeom prst="rect">
                      <a:avLst/>
                    </a:prstGeom>
                    <a:noFill/>
                    <a:ln w="9525">
                      <a:noFill/>
                      <a:headEnd/>
                      <a:tailEnd/>
                    </a:ln>
                  </pic:spPr>
                </pic:pic>
              </a:graphicData>
            </a:graphic>
          </wp:inline>
        </w:drawing>
      </w:r>
    </w:p>
    <w:p w14:paraId="3309A6F6" w14:textId="77777777" w:rsidR="003050D5" w:rsidRPr="003050D5" w:rsidRDefault="003050D5" w:rsidP="003050D5">
      <w:pPr>
        <w:pStyle w:val="Heading3"/>
        <w:rPr>
          <w:rFonts w:asciiTheme="minorHAnsi" w:hAnsiTheme="minorHAnsi" w:cstheme="minorHAnsi"/>
          <w:b w:val="0"/>
          <w:bCs w:val="0"/>
          <w:sz w:val="22"/>
          <w:szCs w:val="22"/>
        </w:rPr>
      </w:pPr>
      <w:r w:rsidRPr="003050D5">
        <w:rPr>
          <w:rFonts w:asciiTheme="minorHAnsi" w:hAnsiTheme="minorHAnsi" w:cstheme="minorHAnsi"/>
          <w:b w:val="0"/>
          <w:bCs w:val="0"/>
          <w:sz w:val="22"/>
          <w:szCs w:val="22"/>
        </w:rPr>
        <w:t xml:space="preserve">Figure 33. Model coefficients for the A) AVI-based (AIC= 459.33), C) satellite-based (AIC= 460.21), E) lidar-based (AIC= 461.19), and G) composite (AIC= 449.73) </w:t>
      </w:r>
      <w:r w:rsidRPr="003050D5">
        <w:rPr>
          <w:rFonts w:asciiTheme="minorHAnsi" w:hAnsiTheme="minorHAnsi" w:cstheme="minorHAnsi"/>
          <w:b w:val="0"/>
          <w:bCs w:val="0"/>
          <w:i/>
          <w:sz w:val="22"/>
          <w:szCs w:val="22"/>
        </w:rPr>
        <w:t>N</w:t>
      </w:r>
      <w:r w:rsidRPr="003050D5">
        <w:rPr>
          <w:rFonts w:asciiTheme="minorHAnsi" w:hAnsiTheme="minorHAnsi" w:cstheme="minorHAnsi"/>
          <w:b w:val="0"/>
          <w:bCs w:val="0"/>
          <w:sz w:val="22"/>
          <w:szCs w:val="22"/>
        </w:rPr>
        <w:t xml:space="preserve">-mixture models </w:t>
      </w:r>
      <w:r w:rsidRPr="003050D5">
        <w:rPr>
          <w:rFonts w:asciiTheme="minorHAnsi" w:hAnsiTheme="minorHAnsi" w:cstheme="minorHAnsi"/>
          <w:b w:val="0"/>
          <w:bCs w:val="0"/>
          <w:sz w:val="22"/>
          <w:szCs w:val="22"/>
        </w:rPr>
        <w:lastRenderedPageBreak/>
        <w:t xml:space="preserve">predicting abundance of Gray Jay </w:t>
      </w:r>
      <w:proofErr w:type="spellStart"/>
      <w:r w:rsidRPr="003050D5">
        <w:rPr>
          <w:rFonts w:asciiTheme="minorHAnsi" w:hAnsiTheme="minorHAnsi" w:cstheme="minorHAnsi"/>
          <w:b w:val="0"/>
          <w:bCs w:val="0"/>
          <w:i/>
          <w:sz w:val="22"/>
          <w:szCs w:val="22"/>
        </w:rPr>
        <w:t>Perisoreus</w:t>
      </w:r>
      <w:proofErr w:type="spellEnd"/>
      <w:r w:rsidRPr="003050D5">
        <w:rPr>
          <w:rFonts w:asciiTheme="minorHAnsi" w:hAnsiTheme="minorHAnsi" w:cstheme="minorHAnsi"/>
          <w:b w:val="0"/>
          <w:bCs w:val="0"/>
          <w:i/>
          <w:sz w:val="22"/>
          <w:szCs w:val="22"/>
        </w:rPr>
        <w:t xml:space="preserve"> canadensis</w:t>
      </w:r>
      <w:r w:rsidRPr="003050D5">
        <w:rPr>
          <w:rFonts w:asciiTheme="minorHAnsi" w:hAnsiTheme="minorHAnsi" w:cstheme="minorHAnsi"/>
          <w:b w:val="0"/>
          <w:bCs w:val="0"/>
          <w:sz w:val="22"/>
          <w:szCs w:val="22"/>
        </w:rPr>
        <w:t>, along with predicted abundances of this species in the Kirby grid from these respective models (B,D,F,H).</w:t>
      </w:r>
    </w:p>
    <w:p w14:paraId="1456EAE9" w14:textId="77777777" w:rsidR="003050D5" w:rsidRDefault="003050D5" w:rsidP="003050D5">
      <w:pPr>
        <w:pStyle w:val="BodyText"/>
      </w:pPr>
      <w:r>
        <w:rPr>
          <w:noProof/>
        </w:rPr>
        <w:drawing>
          <wp:inline distT="0" distB="0" distL="0" distR="0" wp14:anchorId="657EA151" wp14:editId="45FF94DD">
            <wp:extent cx="5334000" cy="69342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GRAJ.png"/>
                    <pic:cNvPicPr>
                      <a:picLocks noChangeAspect="1" noChangeArrowheads="1"/>
                    </pic:cNvPicPr>
                  </pic:nvPicPr>
                  <pic:blipFill>
                    <a:blip r:embed="rId40"/>
                    <a:stretch>
                      <a:fillRect/>
                    </a:stretch>
                  </pic:blipFill>
                  <pic:spPr bwMode="auto">
                    <a:xfrm>
                      <a:off x="0" y="0"/>
                      <a:ext cx="5334000" cy="6934200"/>
                    </a:xfrm>
                    <a:prstGeom prst="rect">
                      <a:avLst/>
                    </a:prstGeom>
                    <a:noFill/>
                    <a:ln w="9525">
                      <a:noFill/>
                      <a:headEnd/>
                      <a:tailEnd/>
                    </a:ln>
                  </pic:spPr>
                </pic:pic>
              </a:graphicData>
            </a:graphic>
          </wp:inline>
        </w:drawing>
      </w:r>
    </w:p>
    <w:p w14:paraId="5614422A" w14:textId="649A6EEC" w:rsidR="00C05A46" w:rsidRPr="001117C0" w:rsidRDefault="001117C0" w:rsidP="001117C0">
      <w:pPr>
        <w:pStyle w:val="Heading3"/>
        <w:rPr>
          <w:rFonts w:asciiTheme="minorHAnsi" w:hAnsiTheme="minorHAnsi" w:cstheme="minorHAnsi"/>
          <w:b w:val="0"/>
          <w:bCs w:val="0"/>
          <w:sz w:val="22"/>
          <w:szCs w:val="22"/>
        </w:rPr>
      </w:pPr>
      <w:r w:rsidRPr="001117C0">
        <w:rPr>
          <w:rFonts w:asciiTheme="minorHAnsi" w:hAnsiTheme="minorHAnsi" w:cstheme="minorHAnsi"/>
          <w:b w:val="0"/>
          <w:bCs w:val="0"/>
          <w:sz w:val="22"/>
          <w:szCs w:val="22"/>
        </w:rPr>
        <w:t xml:space="preserve">Figure 34. </w:t>
      </w:r>
      <w:r w:rsidR="00C05A46" w:rsidRPr="001117C0">
        <w:rPr>
          <w:rFonts w:asciiTheme="minorHAnsi" w:hAnsiTheme="minorHAnsi" w:cstheme="minorHAnsi"/>
          <w:b w:val="0"/>
          <w:bCs w:val="0"/>
          <w:sz w:val="22"/>
          <w:szCs w:val="22"/>
        </w:rPr>
        <w:t xml:space="preserve">Model coefficients for the best </w:t>
      </w:r>
      <w:r w:rsidR="00C05A46" w:rsidRPr="001117C0">
        <w:rPr>
          <w:rFonts w:asciiTheme="minorHAnsi" w:hAnsiTheme="minorHAnsi" w:cstheme="minorHAnsi"/>
          <w:b w:val="0"/>
          <w:bCs w:val="0"/>
          <w:i/>
          <w:sz w:val="22"/>
          <w:szCs w:val="22"/>
        </w:rPr>
        <w:t>N</w:t>
      </w:r>
      <w:r w:rsidR="00C05A46" w:rsidRPr="001117C0">
        <w:rPr>
          <w:rFonts w:asciiTheme="minorHAnsi" w:hAnsiTheme="minorHAnsi" w:cstheme="minorHAnsi"/>
          <w:b w:val="0"/>
          <w:bCs w:val="0"/>
          <w:sz w:val="22"/>
          <w:szCs w:val="22"/>
        </w:rPr>
        <w:t xml:space="preserve">-mixture model predicting abundance of Hermit Thrush </w:t>
      </w:r>
      <w:proofErr w:type="spellStart"/>
      <w:r w:rsidR="00C05A46" w:rsidRPr="001117C0">
        <w:rPr>
          <w:rFonts w:asciiTheme="minorHAnsi" w:hAnsiTheme="minorHAnsi" w:cstheme="minorHAnsi"/>
          <w:b w:val="0"/>
          <w:bCs w:val="0"/>
          <w:i/>
          <w:sz w:val="22"/>
          <w:szCs w:val="22"/>
        </w:rPr>
        <w:t>Catharus</w:t>
      </w:r>
      <w:proofErr w:type="spellEnd"/>
      <w:r w:rsidR="00C05A46" w:rsidRPr="001117C0">
        <w:rPr>
          <w:rFonts w:asciiTheme="minorHAnsi" w:hAnsiTheme="minorHAnsi" w:cstheme="minorHAnsi"/>
          <w:b w:val="0"/>
          <w:bCs w:val="0"/>
          <w:i/>
          <w:sz w:val="22"/>
          <w:szCs w:val="22"/>
        </w:rPr>
        <w:t xml:space="preserve"> </w:t>
      </w:r>
      <w:proofErr w:type="spellStart"/>
      <w:r w:rsidR="00C05A46" w:rsidRPr="001117C0">
        <w:rPr>
          <w:rFonts w:asciiTheme="minorHAnsi" w:hAnsiTheme="minorHAnsi" w:cstheme="minorHAnsi"/>
          <w:b w:val="0"/>
          <w:bCs w:val="0"/>
          <w:i/>
          <w:sz w:val="22"/>
          <w:szCs w:val="22"/>
        </w:rPr>
        <w:t>guttatus</w:t>
      </w:r>
      <w:proofErr w:type="spellEnd"/>
      <w:r w:rsidR="00C05A46" w:rsidRPr="001117C0">
        <w:rPr>
          <w:rFonts w:asciiTheme="minorHAnsi" w:hAnsiTheme="minorHAnsi" w:cstheme="minorHAnsi"/>
          <w:b w:val="0"/>
          <w:bCs w:val="0"/>
          <w:sz w:val="22"/>
          <w:szCs w:val="22"/>
        </w:rPr>
        <w:t xml:space="preserve"> </w:t>
      </w:r>
      <w:r w:rsidR="000A291A" w:rsidRPr="001117C0">
        <w:rPr>
          <w:rFonts w:asciiTheme="minorHAnsi" w:hAnsiTheme="minorHAnsi" w:cstheme="minorHAnsi"/>
          <w:b w:val="0"/>
          <w:bCs w:val="0"/>
          <w:sz w:val="22"/>
          <w:szCs w:val="22"/>
        </w:rPr>
        <w:t xml:space="preserve">from Alberta Vegetation Inventory (AVI) shapefile-based data </w:t>
      </w:r>
      <w:r w:rsidR="002B23EA" w:rsidRPr="001117C0">
        <w:rPr>
          <w:rFonts w:asciiTheme="minorHAnsi" w:hAnsiTheme="minorHAnsi" w:cstheme="minorHAnsi"/>
          <w:b w:val="0"/>
          <w:bCs w:val="0"/>
          <w:sz w:val="22"/>
          <w:szCs w:val="22"/>
        </w:rPr>
        <w:t xml:space="preserve">at the 50-m scale (AIC= 692.28) (A), 150-m scale (AIC= 688.17) (C), and 500-m scale (AIC= 693.53) (E), </w:t>
      </w:r>
      <w:r w:rsidR="002B23EA" w:rsidRPr="001117C0">
        <w:rPr>
          <w:rFonts w:asciiTheme="minorHAnsi" w:hAnsiTheme="minorHAnsi" w:cstheme="minorHAnsi"/>
          <w:b w:val="0"/>
          <w:bCs w:val="0"/>
          <w:sz w:val="22"/>
          <w:szCs w:val="22"/>
        </w:rPr>
        <w:lastRenderedPageBreak/>
        <w:t>along with predicted abundances of this species in the Kirby grid from these respective models (B,D,F)</w:t>
      </w:r>
      <w:r w:rsidR="00C05A46" w:rsidRPr="001117C0">
        <w:rPr>
          <w:rFonts w:asciiTheme="minorHAnsi" w:hAnsiTheme="minorHAnsi" w:cstheme="minorHAnsi"/>
          <w:b w:val="0"/>
          <w:bCs w:val="0"/>
          <w:sz w:val="22"/>
          <w:szCs w:val="22"/>
        </w:rPr>
        <w:t>.</w:t>
      </w:r>
    </w:p>
    <w:p w14:paraId="623B34C0" w14:textId="77777777" w:rsidR="00C05A46" w:rsidRDefault="00C05A46" w:rsidP="00C05A46">
      <w:pPr>
        <w:pStyle w:val="BodyText"/>
      </w:pPr>
      <w:r>
        <w:rPr>
          <w:noProof/>
        </w:rPr>
        <w:drawing>
          <wp:inline distT="0" distB="0" distL="0" distR="0" wp14:anchorId="29B0AC63" wp14:editId="79D21F36">
            <wp:extent cx="5334000" cy="7112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HETH.png"/>
                    <pic:cNvPicPr>
                      <a:picLocks noChangeAspect="1" noChangeArrowheads="1"/>
                    </pic:cNvPicPr>
                  </pic:nvPicPr>
                  <pic:blipFill>
                    <a:blip r:embed="rId41"/>
                    <a:stretch>
                      <a:fillRect/>
                    </a:stretch>
                  </pic:blipFill>
                  <pic:spPr bwMode="auto">
                    <a:xfrm>
                      <a:off x="0" y="0"/>
                      <a:ext cx="5334000" cy="7112000"/>
                    </a:xfrm>
                    <a:prstGeom prst="rect">
                      <a:avLst/>
                    </a:prstGeom>
                    <a:noFill/>
                    <a:ln w="9525">
                      <a:noFill/>
                      <a:headEnd/>
                      <a:tailEnd/>
                    </a:ln>
                  </pic:spPr>
                </pic:pic>
              </a:graphicData>
            </a:graphic>
          </wp:inline>
        </w:drawing>
      </w:r>
    </w:p>
    <w:p w14:paraId="7A7AE804" w14:textId="77777777" w:rsidR="003050D5" w:rsidRPr="00102350" w:rsidRDefault="003050D5" w:rsidP="00102350">
      <w:pPr>
        <w:pStyle w:val="Heading3"/>
        <w:rPr>
          <w:rFonts w:asciiTheme="minorHAnsi" w:hAnsiTheme="minorHAnsi" w:cstheme="minorHAnsi"/>
          <w:b w:val="0"/>
          <w:bCs w:val="0"/>
          <w:sz w:val="22"/>
          <w:szCs w:val="22"/>
        </w:rPr>
      </w:pPr>
      <w:r w:rsidRPr="00102350">
        <w:rPr>
          <w:rFonts w:asciiTheme="minorHAnsi" w:hAnsiTheme="minorHAnsi" w:cstheme="minorHAnsi"/>
          <w:b w:val="0"/>
          <w:bCs w:val="0"/>
          <w:sz w:val="22"/>
          <w:szCs w:val="22"/>
        </w:rPr>
        <w:t xml:space="preserve">Figure 35. Model coefficients for the best </w:t>
      </w:r>
      <w:r w:rsidRPr="00102350">
        <w:rPr>
          <w:rFonts w:asciiTheme="minorHAnsi" w:hAnsiTheme="minorHAnsi" w:cstheme="minorHAnsi"/>
          <w:b w:val="0"/>
          <w:bCs w:val="0"/>
          <w:i/>
          <w:sz w:val="22"/>
          <w:szCs w:val="22"/>
        </w:rPr>
        <w:t>N</w:t>
      </w:r>
      <w:r w:rsidRPr="00102350">
        <w:rPr>
          <w:rFonts w:asciiTheme="minorHAnsi" w:hAnsiTheme="minorHAnsi" w:cstheme="minorHAnsi"/>
          <w:b w:val="0"/>
          <w:bCs w:val="0"/>
          <w:sz w:val="22"/>
          <w:szCs w:val="22"/>
        </w:rPr>
        <w:t xml:space="preserve">-mixture model predicting abundance of Hermit Thrush </w:t>
      </w:r>
      <w:proofErr w:type="spellStart"/>
      <w:r w:rsidRPr="00102350">
        <w:rPr>
          <w:rFonts w:asciiTheme="minorHAnsi" w:hAnsiTheme="minorHAnsi" w:cstheme="minorHAnsi"/>
          <w:b w:val="0"/>
          <w:bCs w:val="0"/>
          <w:i/>
          <w:sz w:val="22"/>
          <w:szCs w:val="22"/>
        </w:rPr>
        <w:t>Catharus</w:t>
      </w:r>
      <w:proofErr w:type="spellEnd"/>
      <w:r w:rsidRPr="00102350">
        <w:rPr>
          <w:rFonts w:asciiTheme="minorHAnsi" w:hAnsiTheme="minorHAnsi" w:cstheme="minorHAnsi"/>
          <w:b w:val="0"/>
          <w:bCs w:val="0"/>
          <w:i/>
          <w:sz w:val="22"/>
          <w:szCs w:val="22"/>
        </w:rPr>
        <w:t xml:space="preserve"> </w:t>
      </w:r>
      <w:proofErr w:type="spellStart"/>
      <w:r w:rsidRPr="00102350">
        <w:rPr>
          <w:rFonts w:asciiTheme="minorHAnsi" w:hAnsiTheme="minorHAnsi" w:cstheme="minorHAnsi"/>
          <w:b w:val="0"/>
          <w:bCs w:val="0"/>
          <w:i/>
          <w:sz w:val="22"/>
          <w:szCs w:val="22"/>
        </w:rPr>
        <w:t>guttatus</w:t>
      </w:r>
      <w:proofErr w:type="spellEnd"/>
      <w:r w:rsidRPr="00102350">
        <w:rPr>
          <w:rFonts w:asciiTheme="minorHAnsi" w:hAnsiTheme="minorHAnsi" w:cstheme="minorHAnsi"/>
          <w:b w:val="0"/>
          <w:bCs w:val="0"/>
          <w:sz w:val="22"/>
          <w:szCs w:val="22"/>
        </w:rPr>
        <w:t xml:space="preserve"> from satellite-based data at the 50-m scale (AIC= 694.13) (A), 150-m </w:t>
      </w:r>
      <w:r w:rsidRPr="00102350">
        <w:rPr>
          <w:rFonts w:asciiTheme="minorHAnsi" w:hAnsiTheme="minorHAnsi" w:cstheme="minorHAnsi"/>
          <w:b w:val="0"/>
          <w:bCs w:val="0"/>
          <w:sz w:val="22"/>
          <w:szCs w:val="22"/>
        </w:rPr>
        <w:lastRenderedPageBreak/>
        <w:t>scale (AIC= 696.2) (C), and 500-m scale (AIC= 688.84) (E), along with predicted abundances of this species in the Kirby grid from these respective models (B,D,F).</w:t>
      </w:r>
    </w:p>
    <w:p w14:paraId="5823EB78" w14:textId="77777777" w:rsidR="003050D5" w:rsidRDefault="003050D5" w:rsidP="003050D5">
      <w:pPr>
        <w:pStyle w:val="BodyText"/>
      </w:pPr>
      <w:r>
        <w:rPr>
          <w:noProof/>
        </w:rPr>
        <w:drawing>
          <wp:inline distT="0" distB="0" distL="0" distR="0" wp14:anchorId="750D4AE9" wp14:editId="19FFB133">
            <wp:extent cx="5334000" cy="71120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HETH.png"/>
                    <pic:cNvPicPr>
                      <a:picLocks noChangeAspect="1" noChangeArrowheads="1"/>
                    </pic:cNvPicPr>
                  </pic:nvPicPr>
                  <pic:blipFill>
                    <a:blip r:embed="rId42"/>
                    <a:stretch>
                      <a:fillRect/>
                    </a:stretch>
                  </pic:blipFill>
                  <pic:spPr bwMode="auto">
                    <a:xfrm>
                      <a:off x="0" y="0"/>
                      <a:ext cx="5334000" cy="7112000"/>
                    </a:xfrm>
                    <a:prstGeom prst="rect">
                      <a:avLst/>
                    </a:prstGeom>
                    <a:noFill/>
                    <a:ln w="9525">
                      <a:noFill/>
                      <a:headEnd/>
                      <a:tailEnd/>
                    </a:ln>
                  </pic:spPr>
                </pic:pic>
              </a:graphicData>
            </a:graphic>
          </wp:inline>
        </w:drawing>
      </w:r>
    </w:p>
    <w:p w14:paraId="768D967C" w14:textId="77777777" w:rsidR="003050D5" w:rsidRPr="00102350" w:rsidRDefault="003050D5" w:rsidP="00102350">
      <w:pPr>
        <w:pStyle w:val="Heading3"/>
        <w:rPr>
          <w:rFonts w:asciiTheme="minorHAnsi" w:hAnsiTheme="minorHAnsi" w:cstheme="minorHAnsi"/>
          <w:b w:val="0"/>
          <w:bCs w:val="0"/>
          <w:sz w:val="22"/>
          <w:szCs w:val="22"/>
        </w:rPr>
      </w:pPr>
      <w:r w:rsidRPr="00102350">
        <w:rPr>
          <w:rFonts w:asciiTheme="minorHAnsi" w:hAnsiTheme="minorHAnsi" w:cstheme="minorHAnsi"/>
          <w:b w:val="0"/>
          <w:bCs w:val="0"/>
          <w:sz w:val="22"/>
          <w:szCs w:val="22"/>
        </w:rPr>
        <w:t xml:space="preserve">Figure 36. Model coefficients for the best </w:t>
      </w:r>
      <w:r w:rsidRPr="00102350">
        <w:rPr>
          <w:rFonts w:asciiTheme="minorHAnsi" w:hAnsiTheme="minorHAnsi" w:cstheme="minorHAnsi"/>
          <w:b w:val="0"/>
          <w:bCs w:val="0"/>
          <w:i/>
          <w:sz w:val="22"/>
          <w:szCs w:val="22"/>
        </w:rPr>
        <w:t>N</w:t>
      </w:r>
      <w:r w:rsidRPr="00102350">
        <w:rPr>
          <w:rFonts w:asciiTheme="minorHAnsi" w:hAnsiTheme="minorHAnsi" w:cstheme="minorHAnsi"/>
          <w:b w:val="0"/>
          <w:bCs w:val="0"/>
          <w:sz w:val="22"/>
          <w:szCs w:val="22"/>
        </w:rPr>
        <w:t xml:space="preserve">-mixture model predicting abundance of Hermit Thrush </w:t>
      </w:r>
      <w:proofErr w:type="spellStart"/>
      <w:r w:rsidRPr="00102350">
        <w:rPr>
          <w:rFonts w:asciiTheme="minorHAnsi" w:hAnsiTheme="minorHAnsi" w:cstheme="minorHAnsi"/>
          <w:b w:val="0"/>
          <w:bCs w:val="0"/>
          <w:i/>
          <w:sz w:val="22"/>
          <w:szCs w:val="22"/>
        </w:rPr>
        <w:t>Catharus</w:t>
      </w:r>
      <w:proofErr w:type="spellEnd"/>
      <w:r w:rsidRPr="00102350">
        <w:rPr>
          <w:rFonts w:asciiTheme="minorHAnsi" w:hAnsiTheme="minorHAnsi" w:cstheme="minorHAnsi"/>
          <w:b w:val="0"/>
          <w:bCs w:val="0"/>
          <w:i/>
          <w:sz w:val="22"/>
          <w:szCs w:val="22"/>
        </w:rPr>
        <w:t xml:space="preserve"> </w:t>
      </w:r>
      <w:proofErr w:type="spellStart"/>
      <w:r w:rsidRPr="00102350">
        <w:rPr>
          <w:rFonts w:asciiTheme="minorHAnsi" w:hAnsiTheme="minorHAnsi" w:cstheme="minorHAnsi"/>
          <w:b w:val="0"/>
          <w:bCs w:val="0"/>
          <w:i/>
          <w:sz w:val="22"/>
          <w:szCs w:val="22"/>
        </w:rPr>
        <w:t>guttatus</w:t>
      </w:r>
      <w:proofErr w:type="spellEnd"/>
      <w:r w:rsidRPr="00102350">
        <w:rPr>
          <w:rFonts w:asciiTheme="minorHAnsi" w:hAnsiTheme="minorHAnsi" w:cstheme="minorHAnsi"/>
          <w:b w:val="0"/>
          <w:bCs w:val="0"/>
          <w:sz w:val="22"/>
          <w:szCs w:val="22"/>
        </w:rPr>
        <w:t xml:space="preserve"> from LIDAR-based data at the 150-m scale (AIC= 679.97) (A), and 500-</w:t>
      </w:r>
      <w:r w:rsidRPr="00102350">
        <w:rPr>
          <w:rFonts w:asciiTheme="minorHAnsi" w:hAnsiTheme="minorHAnsi" w:cstheme="minorHAnsi"/>
          <w:b w:val="0"/>
          <w:bCs w:val="0"/>
          <w:sz w:val="22"/>
          <w:szCs w:val="22"/>
        </w:rPr>
        <w:lastRenderedPageBreak/>
        <w:t>m scale (AIC= 676.18) (C), along with predicted abundances of this species in the Kirby grid from these respective models (B,D).</w:t>
      </w:r>
    </w:p>
    <w:p w14:paraId="30D3137A" w14:textId="77777777" w:rsidR="003050D5" w:rsidRDefault="003050D5" w:rsidP="003050D5">
      <w:pPr>
        <w:pStyle w:val="BodyText"/>
      </w:pPr>
      <w:r>
        <w:rPr>
          <w:noProof/>
        </w:rPr>
        <w:drawing>
          <wp:inline distT="0" distB="0" distL="0" distR="0" wp14:anchorId="2C9EEFAF" wp14:editId="685DE789">
            <wp:extent cx="5334000" cy="71120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HETH.png"/>
                    <pic:cNvPicPr>
                      <a:picLocks noChangeAspect="1" noChangeArrowheads="1"/>
                    </pic:cNvPicPr>
                  </pic:nvPicPr>
                  <pic:blipFill>
                    <a:blip r:embed="rId43"/>
                    <a:stretch>
                      <a:fillRect/>
                    </a:stretch>
                  </pic:blipFill>
                  <pic:spPr bwMode="auto">
                    <a:xfrm>
                      <a:off x="0" y="0"/>
                      <a:ext cx="5334000" cy="7112000"/>
                    </a:xfrm>
                    <a:prstGeom prst="rect">
                      <a:avLst/>
                    </a:prstGeom>
                    <a:noFill/>
                    <a:ln w="9525">
                      <a:noFill/>
                      <a:headEnd/>
                      <a:tailEnd/>
                    </a:ln>
                  </pic:spPr>
                </pic:pic>
              </a:graphicData>
            </a:graphic>
          </wp:inline>
        </w:drawing>
      </w:r>
    </w:p>
    <w:p w14:paraId="3F72A385" w14:textId="77777777" w:rsidR="003050D5" w:rsidRPr="00102350" w:rsidRDefault="003050D5" w:rsidP="00102350">
      <w:pPr>
        <w:pStyle w:val="Heading3"/>
        <w:rPr>
          <w:rFonts w:asciiTheme="minorHAnsi" w:hAnsiTheme="minorHAnsi" w:cstheme="minorHAnsi"/>
          <w:b w:val="0"/>
          <w:bCs w:val="0"/>
          <w:sz w:val="22"/>
          <w:szCs w:val="22"/>
        </w:rPr>
      </w:pPr>
      <w:r w:rsidRPr="00102350">
        <w:rPr>
          <w:rFonts w:asciiTheme="minorHAnsi" w:hAnsiTheme="minorHAnsi" w:cstheme="minorHAnsi"/>
          <w:b w:val="0"/>
          <w:bCs w:val="0"/>
          <w:sz w:val="22"/>
          <w:szCs w:val="22"/>
        </w:rPr>
        <w:t xml:space="preserve">Figure 37. Model coefficients for the A) AVI-based (AIC= 688.17), C) satellite-based (AIC= 688.84), E) lidar-based (AIC= 676.18), and G) composite (AIC= 673.9) </w:t>
      </w:r>
      <w:r w:rsidRPr="00102350">
        <w:rPr>
          <w:rFonts w:asciiTheme="minorHAnsi" w:hAnsiTheme="minorHAnsi" w:cstheme="minorHAnsi"/>
          <w:b w:val="0"/>
          <w:bCs w:val="0"/>
          <w:i/>
          <w:sz w:val="22"/>
          <w:szCs w:val="22"/>
        </w:rPr>
        <w:t>N</w:t>
      </w:r>
      <w:r w:rsidRPr="00102350">
        <w:rPr>
          <w:rFonts w:asciiTheme="minorHAnsi" w:hAnsiTheme="minorHAnsi" w:cstheme="minorHAnsi"/>
          <w:b w:val="0"/>
          <w:bCs w:val="0"/>
          <w:sz w:val="22"/>
          <w:szCs w:val="22"/>
        </w:rPr>
        <w:t xml:space="preserve">-mixture models </w:t>
      </w:r>
      <w:r w:rsidRPr="00102350">
        <w:rPr>
          <w:rFonts w:asciiTheme="minorHAnsi" w:hAnsiTheme="minorHAnsi" w:cstheme="minorHAnsi"/>
          <w:b w:val="0"/>
          <w:bCs w:val="0"/>
          <w:sz w:val="22"/>
          <w:szCs w:val="22"/>
        </w:rPr>
        <w:lastRenderedPageBreak/>
        <w:t xml:space="preserve">predicting abundance of Hermit Thrush </w:t>
      </w:r>
      <w:proofErr w:type="spellStart"/>
      <w:r w:rsidRPr="00102350">
        <w:rPr>
          <w:rFonts w:asciiTheme="minorHAnsi" w:hAnsiTheme="minorHAnsi" w:cstheme="minorHAnsi"/>
          <w:b w:val="0"/>
          <w:bCs w:val="0"/>
          <w:i/>
          <w:sz w:val="22"/>
          <w:szCs w:val="22"/>
        </w:rPr>
        <w:t>Catharus</w:t>
      </w:r>
      <w:proofErr w:type="spellEnd"/>
      <w:r w:rsidRPr="00102350">
        <w:rPr>
          <w:rFonts w:asciiTheme="minorHAnsi" w:hAnsiTheme="minorHAnsi" w:cstheme="minorHAnsi"/>
          <w:b w:val="0"/>
          <w:bCs w:val="0"/>
          <w:i/>
          <w:sz w:val="22"/>
          <w:szCs w:val="22"/>
        </w:rPr>
        <w:t xml:space="preserve"> </w:t>
      </w:r>
      <w:proofErr w:type="spellStart"/>
      <w:r w:rsidRPr="00102350">
        <w:rPr>
          <w:rFonts w:asciiTheme="minorHAnsi" w:hAnsiTheme="minorHAnsi" w:cstheme="minorHAnsi"/>
          <w:b w:val="0"/>
          <w:bCs w:val="0"/>
          <w:i/>
          <w:sz w:val="22"/>
          <w:szCs w:val="22"/>
        </w:rPr>
        <w:t>guttatus</w:t>
      </w:r>
      <w:proofErr w:type="spellEnd"/>
      <w:r w:rsidRPr="00102350">
        <w:rPr>
          <w:rFonts w:asciiTheme="minorHAnsi" w:hAnsiTheme="minorHAnsi" w:cstheme="minorHAnsi"/>
          <w:b w:val="0"/>
          <w:bCs w:val="0"/>
          <w:sz w:val="22"/>
          <w:szCs w:val="22"/>
        </w:rPr>
        <w:t>, along with predicted abundances of this species in the Kirby grid from these respective models (B,D,F,H).</w:t>
      </w:r>
    </w:p>
    <w:p w14:paraId="2BF80081" w14:textId="77777777" w:rsidR="003050D5" w:rsidRDefault="003050D5" w:rsidP="003050D5">
      <w:pPr>
        <w:pStyle w:val="BodyText"/>
      </w:pPr>
      <w:r>
        <w:rPr>
          <w:noProof/>
        </w:rPr>
        <w:drawing>
          <wp:inline distT="0" distB="0" distL="0" distR="0" wp14:anchorId="643830E0" wp14:editId="5AB7DD50">
            <wp:extent cx="5334000" cy="69342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HETH.png"/>
                    <pic:cNvPicPr>
                      <a:picLocks noChangeAspect="1" noChangeArrowheads="1"/>
                    </pic:cNvPicPr>
                  </pic:nvPicPr>
                  <pic:blipFill>
                    <a:blip r:embed="rId44"/>
                    <a:stretch>
                      <a:fillRect/>
                    </a:stretch>
                  </pic:blipFill>
                  <pic:spPr bwMode="auto">
                    <a:xfrm>
                      <a:off x="0" y="0"/>
                      <a:ext cx="5334000" cy="6934200"/>
                    </a:xfrm>
                    <a:prstGeom prst="rect">
                      <a:avLst/>
                    </a:prstGeom>
                    <a:noFill/>
                    <a:ln w="9525">
                      <a:noFill/>
                      <a:headEnd/>
                      <a:tailEnd/>
                    </a:ln>
                  </pic:spPr>
                </pic:pic>
              </a:graphicData>
            </a:graphic>
          </wp:inline>
        </w:drawing>
      </w:r>
    </w:p>
    <w:p w14:paraId="14638E62" w14:textId="23F61690" w:rsidR="00C05A46" w:rsidRPr="00102350" w:rsidRDefault="003050D5" w:rsidP="00102350">
      <w:pPr>
        <w:pStyle w:val="Heading3"/>
        <w:rPr>
          <w:rFonts w:asciiTheme="minorHAnsi" w:hAnsiTheme="minorHAnsi" w:cstheme="minorHAnsi"/>
          <w:b w:val="0"/>
          <w:bCs w:val="0"/>
          <w:sz w:val="22"/>
          <w:szCs w:val="22"/>
        </w:rPr>
      </w:pPr>
      <w:r w:rsidRPr="00102350">
        <w:rPr>
          <w:rFonts w:asciiTheme="minorHAnsi" w:hAnsiTheme="minorHAnsi" w:cstheme="minorHAnsi"/>
          <w:b w:val="0"/>
          <w:bCs w:val="0"/>
          <w:sz w:val="22"/>
          <w:szCs w:val="22"/>
        </w:rPr>
        <w:t xml:space="preserve">Figure 38. </w:t>
      </w:r>
      <w:r w:rsidR="00C05A46" w:rsidRPr="00102350">
        <w:rPr>
          <w:rFonts w:asciiTheme="minorHAnsi" w:hAnsiTheme="minorHAnsi" w:cstheme="minorHAnsi"/>
          <w:b w:val="0"/>
          <w:bCs w:val="0"/>
          <w:sz w:val="22"/>
          <w:szCs w:val="22"/>
        </w:rPr>
        <w:t xml:space="preserve">Model coefficients for the best </w:t>
      </w:r>
      <w:r w:rsidR="00C05A46" w:rsidRPr="00102350">
        <w:rPr>
          <w:rFonts w:asciiTheme="minorHAnsi" w:hAnsiTheme="minorHAnsi" w:cstheme="minorHAnsi"/>
          <w:b w:val="0"/>
          <w:bCs w:val="0"/>
          <w:i/>
          <w:sz w:val="22"/>
          <w:szCs w:val="22"/>
        </w:rPr>
        <w:t>N</w:t>
      </w:r>
      <w:r w:rsidR="00C05A46" w:rsidRPr="00102350">
        <w:rPr>
          <w:rFonts w:asciiTheme="minorHAnsi" w:hAnsiTheme="minorHAnsi" w:cstheme="minorHAnsi"/>
          <w:b w:val="0"/>
          <w:bCs w:val="0"/>
          <w:sz w:val="22"/>
          <w:szCs w:val="22"/>
        </w:rPr>
        <w:t xml:space="preserve">-mixture model predicting abundance of Le Conte’s Sparrow </w:t>
      </w:r>
      <w:proofErr w:type="spellStart"/>
      <w:r w:rsidR="00C05A46" w:rsidRPr="00102350">
        <w:rPr>
          <w:rFonts w:asciiTheme="minorHAnsi" w:hAnsiTheme="minorHAnsi" w:cstheme="minorHAnsi"/>
          <w:b w:val="0"/>
          <w:bCs w:val="0"/>
          <w:i/>
          <w:sz w:val="22"/>
          <w:szCs w:val="22"/>
        </w:rPr>
        <w:t>Ammodramus</w:t>
      </w:r>
      <w:proofErr w:type="spellEnd"/>
      <w:r w:rsidR="00C05A46" w:rsidRPr="00102350">
        <w:rPr>
          <w:rFonts w:asciiTheme="minorHAnsi" w:hAnsiTheme="minorHAnsi" w:cstheme="minorHAnsi"/>
          <w:b w:val="0"/>
          <w:bCs w:val="0"/>
          <w:i/>
          <w:sz w:val="22"/>
          <w:szCs w:val="22"/>
        </w:rPr>
        <w:t xml:space="preserve"> </w:t>
      </w:r>
      <w:proofErr w:type="spellStart"/>
      <w:r w:rsidR="00C05A46" w:rsidRPr="00102350">
        <w:rPr>
          <w:rFonts w:asciiTheme="minorHAnsi" w:hAnsiTheme="minorHAnsi" w:cstheme="minorHAnsi"/>
          <w:b w:val="0"/>
          <w:bCs w:val="0"/>
          <w:i/>
          <w:sz w:val="22"/>
          <w:szCs w:val="22"/>
        </w:rPr>
        <w:t>lecontei</w:t>
      </w:r>
      <w:proofErr w:type="spellEnd"/>
      <w:r w:rsidR="00C05A46" w:rsidRPr="00102350">
        <w:rPr>
          <w:rFonts w:asciiTheme="minorHAnsi" w:hAnsiTheme="minorHAnsi" w:cstheme="minorHAnsi"/>
          <w:b w:val="0"/>
          <w:bCs w:val="0"/>
          <w:sz w:val="22"/>
          <w:szCs w:val="22"/>
        </w:rPr>
        <w:t xml:space="preserve"> </w:t>
      </w:r>
      <w:r w:rsidR="000A291A" w:rsidRPr="00102350">
        <w:rPr>
          <w:rFonts w:asciiTheme="minorHAnsi" w:hAnsiTheme="minorHAnsi" w:cstheme="minorHAnsi"/>
          <w:b w:val="0"/>
          <w:bCs w:val="0"/>
          <w:sz w:val="22"/>
          <w:szCs w:val="22"/>
        </w:rPr>
        <w:t xml:space="preserve">from Alberta Vegetation Inventory (AVI) shapefile-based data </w:t>
      </w:r>
      <w:r w:rsidR="003148DA" w:rsidRPr="00102350">
        <w:rPr>
          <w:rFonts w:asciiTheme="minorHAnsi" w:hAnsiTheme="minorHAnsi" w:cstheme="minorHAnsi"/>
          <w:b w:val="0"/>
          <w:bCs w:val="0"/>
          <w:sz w:val="22"/>
          <w:szCs w:val="22"/>
        </w:rPr>
        <w:t xml:space="preserve">at the 50-m scale (AIC= 251.72) (A), 150-m scale (AIC= 242.8) (C), and 500-m scale (AIC= 243.47) </w:t>
      </w:r>
      <w:r w:rsidR="003148DA" w:rsidRPr="00102350">
        <w:rPr>
          <w:rFonts w:asciiTheme="minorHAnsi" w:hAnsiTheme="minorHAnsi" w:cstheme="minorHAnsi"/>
          <w:b w:val="0"/>
          <w:bCs w:val="0"/>
          <w:sz w:val="22"/>
          <w:szCs w:val="22"/>
        </w:rPr>
        <w:lastRenderedPageBreak/>
        <w:t>(E), along with predicted abundances of this species in the Kirby grid from these respective models (B,D,F)</w:t>
      </w:r>
      <w:r w:rsidR="00C05A46" w:rsidRPr="00102350">
        <w:rPr>
          <w:rFonts w:asciiTheme="minorHAnsi" w:hAnsiTheme="minorHAnsi" w:cstheme="minorHAnsi"/>
          <w:b w:val="0"/>
          <w:bCs w:val="0"/>
          <w:sz w:val="22"/>
          <w:szCs w:val="22"/>
        </w:rPr>
        <w:t>.</w:t>
      </w:r>
    </w:p>
    <w:p w14:paraId="4A59F6E7" w14:textId="77777777" w:rsidR="00C05A46" w:rsidRDefault="00C05A46" w:rsidP="00C05A46">
      <w:pPr>
        <w:pStyle w:val="BodyText"/>
      </w:pPr>
      <w:r>
        <w:rPr>
          <w:noProof/>
        </w:rPr>
        <w:drawing>
          <wp:inline distT="0" distB="0" distL="0" distR="0" wp14:anchorId="0D04653D" wp14:editId="7CAC8A22">
            <wp:extent cx="5334000" cy="7112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LCSP.png"/>
                    <pic:cNvPicPr>
                      <a:picLocks noChangeAspect="1" noChangeArrowheads="1"/>
                    </pic:cNvPicPr>
                  </pic:nvPicPr>
                  <pic:blipFill>
                    <a:blip r:embed="rId45"/>
                    <a:stretch>
                      <a:fillRect/>
                    </a:stretch>
                  </pic:blipFill>
                  <pic:spPr bwMode="auto">
                    <a:xfrm>
                      <a:off x="0" y="0"/>
                      <a:ext cx="5334000" cy="7112000"/>
                    </a:xfrm>
                    <a:prstGeom prst="rect">
                      <a:avLst/>
                    </a:prstGeom>
                    <a:noFill/>
                    <a:ln w="9525">
                      <a:noFill/>
                      <a:headEnd/>
                      <a:tailEnd/>
                    </a:ln>
                  </pic:spPr>
                </pic:pic>
              </a:graphicData>
            </a:graphic>
          </wp:inline>
        </w:drawing>
      </w:r>
    </w:p>
    <w:p w14:paraId="0C82F67C" w14:textId="77777777" w:rsidR="00102350" w:rsidRPr="00102350" w:rsidRDefault="00102350" w:rsidP="00102350">
      <w:pPr>
        <w:pStyle w:val="Heading3"/>
        <w:rPr>
          <w:rFonts w:asciiTheme="minorHAnsi" w:hAnsiTheme="minorHAnsi" w:cstheme="minorHAnsi"/>
          <w:b w:val="0"/>
          <w:bCs w:val="0"/>
          <w:sz w:val="22"/>
          <w:szCs w:val="22"/>
        </w:rPr>
      </w:pPr>
      <w:r w:rsidRPr="00102350">
        <w:rPr>
          <w:rFonts w:asciiTheme="minorHAnsi" w:hAnsiTheme="minorHAnsi" w:cstheme="minorHAnsi"/>
          <w:b w:val="0"/>
          <w:bCs w:val="0"/>
          <w:sz w:val="22"/>
          <w:szCs w:val="22"/>
        </w:rPr>
        <w:t xml:space="preserve">Figure 39. Model coefficients for the best </w:t>
      </w:r>
      <w:r w:rsidRPr="00102350">
        <w:rPr>
          <w:rFonts w:asciiTheme="minorHAnsi" w:hAnsiTheme="minorHAnsi" w:cstheme="minorHAnsi"/>
          <w:b w:val="0"/>
          <w:bCs w:val="0"/>
          <w:i/>
          <w:sz w:val="22"/>
          <w:szCs w:val="22"/>
        </w:rPr>
        <w:t>N</w:t>
      </w:r>
      <w:r w:rsidRPr="00102350">
        <w:rPr>
          <w:rFonts w:asciiTheme="minorHAnsi" w:hAnsiTheme="minorHAnsi" w:cstheme="minorHAnsi"/>
          <w:b w:val="0"/>
          <w:bCs w:val="0"/>
          <w:sz w:val="22"/>
          <w:szCs w:val="22"/>
        </w:rPr>
        <w:t xml:space="preserve">-mixture model predicting abundance of Le Conte’s Sparrow </w:t>
      </w:r>
      <w:proofErr w:type="spellStart"/>
      <w:r w:rsidRPr="00102350">
        <w:rPr>
          <w:rFonts w:asciiTheme="minorHAnsi" w:hAnsiTheme="minorHAnsi" w:cstheme="minorHAnsi"/>
          <w:b w:val="0"/>
          <w:bCs w:val="0"/>
          <w:i/>
          <w:sz w:val="22"/>
          <w:szCs w:val="22"/>
        </w:rPr>
        <w:t>Ammodramus</w:t>
      </w:r>
      <w:proofErr w:type="spellEnd"/>
      <w:r w:rsidRPr="00102350">
        <w:rPr>
          <w:rFonts w:asciiTheme="minorHAnsi" w:hAnsiTheme="minorHAnsi" w:cstheme="minorHAnsi"/>
          <w:b w:val="0"/>
          <w:bCs w:val="0"/>
          <w:i/>
          <w:sz w:val="22"/>
          <w:szCs w:val="22"/>
        </w:rPr>
        <w:t xml:space="preserve"> </w:t>
      </w:r>
      <w:proofErr w:type="spellStart"/>
      <w:r w:rsidRPr="00102350">
        <w:rPr>
          <w:rFonts w:asciiTheme="minorHAnsi" w:hAnsiTheme="minorHAnsi" w:cstheme="minorHAnsi"/>
          <w:b w:val="0"/>
          <w:bCs w:val="0"/>
          <w:i/>
          <w:sz w:val="22"/>
          <w:szCs w:val="22"/>
        </w:rPr>
        <w:t>lecontei</w:t>
      </w:r>
      <w:proofErr w:type="spellEnd"/>
      <w:r w:rsidRPr="00102350">
        <w:rPr>
          <w:rFonts w:asciiTheme="minorHAnsi" w:hAnsiTheme="minorHAnsi" w:cstheme="minorHAnsi"/>
          <w:b w:val="0"/>
          <w:bCs w:val="0"/>
          <w:sz w:val="22"/>
          <w:szCs w:val="22"/>
        </w:rPr>
        <w:t xml:space="preserve"> from satellite-based data at the 50-m scale (AIC= 238.75) (A), </w:t>
      </w:r>
      <w:r w:rsidRPr="00102350">
        <w:rPr>
          <w:rFonts w:asciiTheme="minorHAnsi" w:hAnsiTheme="minorHAnsi" w:cstheme="minorHAnsi"/>
          <w:b w:val="0"/>
          <w:bCs w:val="0"/>
          <w:sz w:val="22"/>
          <w:szCs w:val="22"/>
        </w:rPr>
        <w:lastRenderedPageBreak/>
        <w:t>150-m scale (AIC= 240.94) (C), and 500-m scale (AIC= 241.94) (E), along with predicted abundances of this species in the Kirby grid from these respective models (B,D,F).</w:t>
      </w:r>
    </w:p>
    <w:p w14:paraId="1736B30A" w14:textId="77777777" w:rsidR="00102350" w:rsidRDefault="00102350" w:rsidP="00102350">
      <w:pPr>
        <w:pStyle w:val="BodyText"/>
      </w:pPr>
      <w:r>
        <w:rPr>
          <w:noProof/>
        </w:rPr>
        <w:drawing>
          <wp:inline distT="0" distB="0" distL="0" distR="0" wp14:anchorId="287F3EC2" wp14:editId="34974DD4">
            <wp:extent cx="5334000" cy="71120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LCSP.png"/>
                    <pic:cNvPicPr>
                      <a:picLocks noChangeAspect="1" noChangeArrowheads="1"/>
                    </pic:cNvPicPr>
                  </pic:nvPicPr>
                  <pic:blipFill>
                    <a:blip r:embed="rId46"/>
                    <a:stretch>
                      <a:fillRect/>
                    </a:stretch>
                  </pic:blipFill>
                  <pic:spPr bwMode="auto">
                    <a:xfrm>
                      <a:off x="0" y="0"/>
                      <a:ext cx="5334000" cy="7112000"/>
                    </a:xfrm>
                    <a:prstGeom prst="rect">
                      <a:avLst/>
                    </a:prstGeom>
                    <a:noFill/>
                    <a:ln w="9525">
                      <a:noFill/>
                      <a:headEnd/>
                      <a:tailEnd/>
                    </a:ln>
                  </pic:spPr>
                </pic:pic>
              </a:graphicData>
            </a:graphic>
          </wp:inline>
        </w:drawing>
      </w:r>
    </w:p>
    <w:p w14:paraId="5384DC24" w14:textId="77777777" w:rsidR="00102350" w:rsidRPr="00102350" w:rsidRDefault="00102350" w:rsidP="00102350">
      <w:pPr>
        <w:pStyle w:val="Heading3"/>
        <w:rPr>
          <w:rFonts w:asciiTheme="minorHAnsi" w:hAnsiTheme="minorHAnsi" w:cstheme="minorHAnsi"/>
          <w:b w:val="0"/>
          <w:bCs w:val="0"/>
          <w:sz w:val="22"/>
          <w:szCs w:val="22"/>
        </w:rPr>
      </w:pPr>
      <w:r w:rsidRPr="00102350">
        <w:rPr>
          <w:rFonts w:asciiTheme="minorHAnsi" w:hAnsiTheme="minorHAnsi" w:cstheme="minorHAnsi"/>
          <w:b w:val="0"/>
          <w:bCs w:val="0"/>
          <w:sz w:val="22"/>
          <w:szCs w:val="22"/>
        </w:rPr>
        <w:t xml:space="preserve">Figure 40. Model coefficients for the best </w:t>
      </w:r>
      <w:r w:rsidRPr="00102350">
        <w:rPr>
          <w:rFonts w:asciiTheme="minorHAnsi" w:hAnsiTheme="minorHAnsi" w:cstheme="minorHAnsi"/>
          <w:b w:val="0"/>
          <w:bCs w:val="0"/>
          <w:i/>
          <w:sz w:val="22"/>
          <w:szCs w:val="22"/>
        </w:rPr>
        <w:t>N</w:t>
      </w:r>
      <w:r w:rsidRPr="00102350">
        <w:rPr>
          <w:rFonts w:asciiTheme="minorHAnsi" w:hAnsiTheme="minorHAnsi" w:cstheme="minorHAnsi"/>
          <w:b w:val="0"/>
          <w:bCs w:val="0"/>
          <w:sz w:val="22"/>
          <w:szCs w:val="22"/>
        </w:rPr>
        <w:t xml:space="preserve">-mixture model predicting abundance of Le Conte’s Sparrow </w:t>
      </w:r>
      <w:proofErr w:type="spellStart"/>
      <w:r w:rsidRPr="00102350">
        <w:rPr>
          <w:rFonts w:asciiTheme="minorHAnsi" w:hAnsiTheme="minorHAnsi" w:cstheme="minorHAnsi"/>
          <w:b w:val="0"/>
          <w:bCs w:val="0"/>
          <w:i/>
          <w:sz w:val="22"/>
          <w:szCs w:val="22"/>
        </w:rPr>
        <w:t>Ammodramus</w:t>
      </w:r>
      <w:proofErr w:type="spellEnd"/>
      <w:r w:rsidRPr="00102350">
        <w:rPr>
          <w:rFonts w:asciiTheme="minorHAnsi" w:hAnsiTheme="minorHAnsi" w:cstheme="minorHAnsi"/>
          <w:b w:val="0"/>
          <w:bCs w:val="0"/>
          <w:i/>
          <w:sz w:val="22"/>
          <w:szCs w:val="22"/>
        </w:rPr>
        <w:t xml:space="preserve"> </w:t>
      </w:r>
      <w:proofErr w:type="spellStart"/>
      <w:r w:rsidRPr="00102350">
        <w:rPr>
          <w:rFonts w:asciiTheme="minorHAnsi" w:hAnsiTheme="minorHAnsi" w:cstheme="minorHAnsi"/>
          <w:b w:val="0"/>
          <w:bCs w:val="0"/>
          <w:i/>
          <w:sz w:val="22"/>
          <w:szCs w:val="22"/>
        </w:rPr>
        <w:t>lecontei</w:t>
      </w:r>
      <w:proofErr w:type="spellEnd"/>
      <w:r w:rsidRPr="00102350">
        <w:rPr>
          <w:rFonts w:asciiTheme="minorHAnsi" w:hAnsiTheme="minorHAnsi" w:cstheme="minorHAnsi"/>
          <w:b w:val="0"/>
          <w:bCs w:val="0"/>
          <w:sz w:val="22"/>
          <w:szCs w:val="22"/>
        </w:rPr>
        <w:t xml:space="preserve"> from LIDAR-based data at the 150-m scale (AIC= 227.99) (A), and </w:t>
      </w:r>
      <w:r w:rsidRPr="00102350">
        <w:rPr>
          <w:rFonts w:asciiTheme="minorHAnsi" w:hAnsiTheme="minorHAnsi" w:cstheme="minorHAnsi"/>
          <w:b w:val="0"/>
          <w:bCs w:val="0"/>
          <w:sz w:val="22"/>
          <w:szCs w:val="22"/>
        </w:rPr>
        <w:lastRenderedPageBreak/>
        <w:t>500-m scale (AIC= 245.87) (C), along with predicted abundances of this species in the Kirby grid from these respective models (B,D).</w:t>
      </w:r>
    </w:p>
    <w:p w14:paraId="2AFE32DC" w14:textId="77777777" w:rsidR="00102350" w:rsidRDefault="00102350" w:rsidP="00102350">
      <w:pPr>
        <w:pStyle w:val="BodyText"/>
      </w:pPr>
      <w:r>
        <w:rPr>
          <w:noProof/>
        </w:rPr>
        <w:drawing>
          <wp:inline distT="0" distB="0" distL="0" distR="0" wp14:anchorId="74F1FD55" wp14:editId="029096CD">
            <wp:extent cx="5334000" cy="7112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LCSP.png"/>
                    <pic:cNvPicPr>
                      <a:picLocks noChangeAspect="1" noChangeArrowheads="1"/>
                    </pic:cNvPicPr>
                  </pic:nvPicPr>
                  <pic:blipFill>
                    <a:blip r:embed="rId47"/>
                    <a:stretch>
                      <a:fillRect/>
                    </a:stretch>
                  </pic:blipFill>
                  <pic:spPr bwMode="auto">
                    <a:xfrm>
                      <a:off x="0" y="0"/>
                      <a:ext cx="5334000" cy="7112000"/>
                    </a:xfrm>
                    <a:prstGeom prst="rect">
                      <a:avLst/>
                    </a:prstGeom>
                    <a:noFill/>
                    <a:ln w="9525">
                      <a:noFill/>
                      <a:headEnd/>
                      <a:tailEnd/>
                    </a:ln>
                  </pic:spPr>
                </pic:pic>
              </a:graphicData>
            </a:graphic>
          </wp:inline>
        </w:drawing>
      </w:r>
    </w:p>
    <w:p w14:paraId="4A0E2B87" w14:textId="77777777" w:rsidR="00102350" w:rsidRPr="00102350" w:rsidRDefault="00102350" w:rsidP="00102350">
      <w:pPr>
        <w:pStyle w:val="Heading3"/>
        <w:rPr>
          <w:rFonts w:asciiTheme="minorHAnsi" w:hAnsiTheme="minorHAnsi" w:cstheme="minorHAnsi"/>
          <w:b w:val="0"/>
          <w:bCs w:val="0"/>
          <w:sz w:val="22"/>
          <w:szCs w:val="22"/>
        </w:rPr>
      </w:pPr>
      <w:r w:rsidRPr="00102350">
        <w:rPr>
          <w:rFonts w:asciiTheme="minorHAnsi" w:hAnsiTheme="minorHAnsi" w:cstheme="minorHAnsi"/>
          <w:b w:val="0"/>
          <w:bCs w:val="0"/>
          <w:sz w:val="22"/>
          <w:szCs w:val="22"/>
        </w:rPr>
        <w:t xml:space="preserve">Figure 41. Model coefficients for the A) AVI-based (AIC= 243.47), C) satellite-based (AIC= 238.75), E) lidar-based (AIC= 227.99), and G) composite (AIC= 221.14) </w:t>
      </w:r>
      <w:r w:rsidRPr="00102350">
        <w:rPr>
          <w:rFonts w:asciiTheme="minorHAnsi" w:hAnsiTheme="minorHAnsi" w:cstheme="minorHAnsi"/>
          <w:b w:val="0"/>
          <w:bCs w:val="0"/>
          <w:i/>
          <w:sz w:val="22"/>
          <w:szCs w:val="22"/>
        </w:rPr>
        <w:t>N</w:t>
      </w:r>
      <w:r w:rsidRPr="00102350">
        <w:rPr>
          <w:rFonts w:asciiTheme="minorHAnsi" w:hAnsiTheme="minorHAnsi" w:cstheme="minorHAnsi"/>
          <w:b w:val="0"/>
          <w:bCs w:val="0"/>
          <w:sz w:val="22"/>
          <w:szCs w:val="22"/>
        </w:rPr>
        <w:t xml:space="preserve">-mixture models </w:t>
      </w:r>
      <w:r w:rsidRPr="00102350">
        <w:rPr>
          <w:rFonts w:asciiTheme="minorHAnsi" w:hAnsiTheme="minorHAnsi" w:cstheme="minorHAnsi"/>
          <w:b w:val="0"/>
          <w:bCs w:val="0"/>
          <w:sz w:val="22"/>
          <w:szCs w:val="22"/>
        </w:rPr>
        <w:lastRenderedPageBreak/>
        <w:t xml:space="preserve">predicting abundance of Le Conte’s Sparrow </w:t>
      </w:r>
      <w:proofErr w:type="spellStart"/>
      <w:r w:rsidRPr="00102350">
        <w:rPr>
          <w:rFonts w:asciiTheme="minorHAnsi" w:hAnsiTheme="minorHAnsi" w:cstheme="minorHAnsi"/>
          <w:b w:val="0"/>
          <w:bCs w:val="0"/>
          <w:i/>
          <w:sz w:val="22"/>
          <w:szCs w:val="22"/>
        </w:rPr>
        <w:t>Ammodramus</w:t>
      </w:r>
      <w:proofErr w:type="spellEnd"/>
      <w:r w:rsidRPr="00102350">
        <w:rPr>
          <w:rFonts w:asciiTheme="minorHAnsi" w:hAnsiTheme="minorHAnsi" w:cstheme="minorHAnsi"/>
          <w:b w:val="0"/>
          <w:bCs w:val="0"/>
          <w:i/>
          <w:sz w:val="22"/>
          <w:szCs w:val="22"/>
        </w:rPr>
        <w:t xml:space="preserve"> </w:t>
      </w:r>
      <w:proofErr w:type="spellStart"/>
      <w:r w:rsidRPr="00102350">
        <w:rPr>
          <w:rFonts w:asciiTheme="minorHAnsi" w:hAnsiTheme="minorHAnsi" w:cstheme="minorHAnsi"/>
          <w:b w:val="0"/>
          <w:bCs w:val="0"/>
          <w:i/>
          <w:sz w:val="22"/>
          <w:szCs w:val="22"/>
        </w:rPr>
        <w:t>lecontei</w:t>
      </w:r>
      <w:proofErr w:type="spellEnd"/>
      <w:r w:rsidRPr="00102350">
        <w:rPr>
          <w:rFonts w:asciiTheme="minorHAnsi" w:hAnsiTheme="minorHAnsi" w:cstheme="minorHAnsi"/>
          <w:b w:val="0"/>
          <w:bCs w:val="0"/>
          <w:sz w:val="22"/>
          <w:szCs w:val="22"/>
        </w:rPr>
        <w:t>, along with predicted abundances of this species in the Kirby grid from these respective models (B,D,F,H).</w:t>
      </w:r>
    </w:p>
    <w:p w14:paraId="1CA8A520" w14:textId="77777777" w:rsidR="00102350" w:rsidRDefault="00102350" w:rsidP="00102350">
      <w:pPr>
        <w:pStyle w:val="BodyText"/>
      </w:pPr>
      <w:r>
        <w:rPr>
          <w:noProof/>
        </w:rPr>
        <w:drawing>
          <wp:inline distT="0" distB="0" distL="0" distR="0" wp14:anchorId="0CD37041" wp14:editId="268626DC">
            <wp:extent cx="5334000" cy="69342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LCSP.png"/>
                    <pic:cNvPicPr>
                      <a:picLocks noChangeAspect="1" noChangeArrowheads="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14:paraId="7861E9AF" w14:textId="63B14050" w:rsidR="00C05A46" w:rsidRPr="00102350" w:rsidRDefault="00102350" w:rsidP="00102350">
      <w:pPr>
        <w:pStyle w:val="Heading3"/>
        <w:rPr>
          <w:rFonts w:asciiTheme="minorHAnsi" w:hAnsiTheme="minorHAnsi" w:cstheme="minorHAnsi"/>
          <w:b w:val="0"/>
          <w:bCs w:val="0"/>
          <w:sz w:val="22"/>
          <w:szCs w:val="22"/>
        </w:rPr>
      </w:pPr>
      <w:r w:rsidRPr="00102350">
        <w:rPr>
          <w:rFonts w:asciiTheme="minorHAnsi" w:hAnsiTheme="minorHAnsi" w:cstheme="minorHAnsi"/>
          <w:b w:val="0"/>
          <w:bCs w:val="0"/>
          <w:sz w:val="22"/>
          <w:szCs w:val="22"/>
        </w:rPr>
        <w:t xml:space="preserve">Figure 42. </w:t>
      </w:r>
      <w:r w:rsidR="00C05A46" w:rsidRPr="00102350">
        <w:rPr>
          <w:rFonts w:asciiTheme="minorHAnsi" w:hAnsiTheme="minorHAnsi" w:cstheme="minorHAnsi"/>
          <w:b w:val="0"/>
          <w:bCs w:val="0"/>
          <w:sz w:val="22"/>
          <w:szCs w:val="22"/>
        </w:rPr>
        <w:t xml:space="preserve">Model coefficients for the best </w:t>
      </w:r>
      <w:r w:rsidR="00C05A46" w:rsidRPr="00102350">
        <w:rPr>
          <w:rFonts w:asciiTheme="minorHAnsi" w:hAnsiTheme="minorHAnsi" w:cstheme="minorHAnsi"/>
          <w:b w:val="0"/>
          <w:bCs w:val="0"/>
          <w:i/>
          <w:sz w:val="22"/>
          <w:szCs w:val="22"/>
        </w:rPr>
        <w:t>N</w:t>
      </w:r>
      <w:r w:rsidR="00C05A46" w:rsidRPr="00102350">
        <w:rPr>
          <w:rFonts w:asciiTheme="minorHAnsi" w:hAnsiTheme="minorHAnsi" w:cstheme="minorHAnsi"/>
          <w:b w:val="0"/>
          <w:bCs w:val="0"/>
          <w:sz w:val="22"/>
          <w:szCs w:val="22"/>
        </w:rPr>
        <w:t xml:space="preserve">-mixture model predicting abundance of Lincoln’s Sparrow </w:t>
      </w:r>
      <w:proofErr w:type="spellStart"/>
      <w:r w:rsidR="00C05A46" w:rsidRPr="00102350">
        <w:rPr>
          <w:rFonts w:asciiTheme="minorHAnsi" w:hAnsiTheme="minorHAnsi" w:cstheme="minorHAnsi"/>
          <w:b w:val="0"/>
          <w:bCs w:val="0"/>
          <w:i/>
          <w:sz w:val="22"/>
          <w:szCs w:val="22"/>
        </w:rPr>
        <w:t>Melospiza</w:t>
      </w:r>
      <w:proofErr w:type="spellEnd"/>
      <w:r w:rsidR="00C05A46" w:rsidRPr="00102350">
        <w:rPr>
          <w:rFonts w:asciiTheme="minorHAnsi" w:hAnsiTheme="minorHAnsi" w:cstheme="minorHAnsi"/>
          <w:b w:val="0"/>
          <w:bCs w:val="0"/>
          <w:i/>
          <w:sz w:val="22"/>
          <w:szCs w:val="22"/>
        </w:rPr>
        <w:t xml:space="preserve"> </w:t>
      </w:r>
      <w:proofErr w:type="spellStart"/>
      <w:r w:rsidR="00C05A46" w:rsidRPr="00102350">
        <w:rPr>
          <w:rFonts w:asciiTheme="minorHAnsi" w:hAnsiTheme="minorHAnsi" w:cstheme="minorHAnsi"/>
          <w:b w:val="0"/>
          <w:bCs w:val="0"/>
          <w:i/>
          <w:sz w:val="22"/>
          <w:szCs w:val="22"/>
        </w:rPr>
        <w:t>lincolnii</w:t>
      </w:r>
      <w:proofErr w:type="spellEnd"/>
      <w:r w:rsidR="00C05A46" w:rsidRPr="00102350">
        <w:rPr>
          <w:rFonts w:asciiTheme="minorHAnsi" w:hAnsiTheme="minorHAnsi" w:cstheme="minorHAnsi"/>
          <w:b w:val="0"/>
          <w:bCs w:val="0"/>
          <w:sz w:val="22"/>
          <w:szCs w:val="22"/>
        </w:rPr>
        <w:t xml:space="preserve"> </w:t>
      </w:r>
      <w:r w:rsidR="000A291A" w:rsidRPr="00102350">
        <w:rPr>
          <w:rFonts w:asciiTheme="minorHAnsi" w:hAnsiTheme="minorHAnsi" w:cstheme="minorHAnsi"/>
          <w:b w:val="0"/>
          <w:bCs w:val="0"/>
          <w:sz w:val="22"/>
          <w:szCs w:val="22"/>
        </w:rPr>
        <w:t xml:space="preserve">from Alberta Vegetation Inventory (AVI) shapefile-based data </w:t>
      </w:r>
      <w:r w:rsidR="003148DA" w:rsidRPr="00102350">
        <w:rPr>
          <w:rFonts w:asciiTheme="minorHAnsi" w:hAnsiTheme="minorHAnsi" w:cstheme="minorHAnsi"/>
          <w:b w:val="0"/>
          <w:bCs w:val="0"/>
          <w:sz w:val="22"/>
          <w:szCs w:val="22"/>
        </w:rPr>
        <w:t xml:space="preserve">at the 50-m scale (AIC= 473.99) (A), 150-m scale (AIC= 464.25) (C), and 500-m scale (AIC= 471.37) (E), </w:t>
      </w:r>
      <w:r w:rsidR="003148DA" w:rsidRPr="00102350">
        <w:rPr>
          <w:rFonts w:asciiTheme="minorHAnsi" w:hAnsiTheme="minorHAnsi" w:cstheme="minorHAnsi"/>
          <w:b w:val="0"/>
          <w:bCs w:val="0"/>
          <w:sz w:val="22"/>
          <w:szCs w:val="22"/>
        </w:rPr>
        <w:lastRenderedPageBreak/>
        <w:t>along with predicted abundances of this species in the Kirby grid from these respective models (B,D,F)</w:t>
      </w:r>
      <w:r w:rsidR="00C05A46" w:rsidRPr="00102350">
        <w:rPr>
          <w:rFonts w:asciiTheme="minorHAnsi" w:hAnsiTheme="minorHAnsi" w:cstheme="minorHAnsi"/>
          <w:b w:val="0"/>
          <w:bCs w:val="0"/>
          <w:sz w:val="22"/>
          <w:szCs w:val="22"/>
        </w:rPr>
        <w:t>.</w:t>
      </w:r>
    </w:p>
    <w:p w14:paraId="5F4EE2BF" w14:textId="77777777" w:rsidR="00C05A46" w:rsidRDefault="00C05A46" w:rsidP="00C05A46">
      <w:pPr>
        <w:pStyle w:val="BodyText"/>
      </w:pPr>
      <w:r>
        <w:rPr>
          <w:noProof/>
        </w:rPr>
        <w:drawing>
          <wp:inline distT="0" distB="0" distL="0" distR="0" wp14:anchorId="023C244E" wp14:editId="584971D1">
            <wp:extent cx="5334000" cy="7112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LISP.png"/>
                    <pic:cNvPicPr>
                      <a:picLocks noChangeAspect="1" noChangeArrowheads="1"/>
                    </pic:cNvPicPr>
                  </pic:nvPicPr>
                  <pic:blipFill>
                    <a:blip r:embed="rId49"/>
                    <a:stretch>
                      <a:fillRect/>
                    </a:stretch>
                  </pic:blipFill>
                  <pic:spPr bwMode="auto">
                    <a:xfrm>
                      <a:off x="0" y="0"/>
                      <a:ext cx="5334000" cy="7112000"/>
                    </a:xfrm>
                    <a:prstGeom prst="rect">
                      <a:avLst/>
                    </a:prstGeom>
                    <a:noFill/>
                    <a:ln w="9525">
                      <a:noFill/>
                      <a:headEnd/>
                      <a:tailEnd/>
                    </a:ln>
                  </pic:spPr>
                </pic:pic>
              </a:graphicData>
            </a:graphic>
          </wp:inline>
        </w:drawing>
      </w:r>
    </w:p>
    <w:p w14:paraId="79458A61" w14:textId="77777777" w:rsidR="00562D7C" w:rsidRPr="00CD6D98" w:rsidRDefault="00562D7C" w:rsidP="00CD6D98">
      <w:pPr>
        <w:pStyle w:val="Heading3"/>
        <w:rPr>
          <w:rFonts w:asciiTheme="minorHAnsi" w:hAnsiTheme="minorHAnsi" w:cstheme="minorHAnsi"/>
          <w:b w:val="0"/>
          <w:bCs w:val="0"/>
          <w:sz w:val="22"/>
          <w:szCs w:val="22"/>
        </w:rPr>
      </w:pPr>
      <w:r w:rsidRPr="00CD6D98">
        <w:rPr>
          <w:rFonts w:asciiTheme="minorHAnsi" w:hAnsiTheme="minorHAnsi" w:cstheme="minorHAnsi"/>
          <w:b w:val="0"/>
          <w:bCs w:val="0"/>
          <w:sz w:val="22"/>
          <w:szCs w:val="22"/>
        </w:rPr>
        <w:t xml:space="preserve">Figure 43. Model coefficients for the best </w:t>
      </w:r>
      <w:r w:rsidRPr="00CD6D98">
        <w:rPr>
          <w:rFonts w:asciiTheme="minorHAnsi" w:hAnsiTheme="minorHAnsi" w:cstheme="minorHAnsi"/>
          <w:b w:val="0"/>
          <w:bCs w:val="0"/>
          <w:i/>
          <w:sz w:val="22"/>
          <w:szCs w:val="22"/>
        </w:rPr>
        <w:t>N</w:t>
      </w:r>
      <w:r w:rsidRPr="00CD6D98">
        <w:rPr>
          <w:rFonts w:asciiTheme="minorHAnsi" w:hAnsiTheme="minorHAnsi" w:cstheme="minorHAnsi"/>
          <w:b w:val="0"/>
          <w:bCs w:val="0"/>
          <w:sz w:val="22"/>
          <w:szCs w:val="22"/>
        </w:rPr>
        <w:t xml:space="preserve">-mixture model predicting abundance of Lincoln’s Sparrow </w:t>
      </w:r>
      <w:proofErr w:type="spellStart"/>
      <w:r w:rsidRPr="00CD6D98">
        <w:rPr>
          <w:rFonts w:asciiTheme="minorHAnsi" w:hAnsiTheme="minorHAnsi" w:cstheme="minorHAnsi"/>
          <w:b w:val="0"/>
          <w:bCs w:val="0"/>
          <w:i/>
          <w:sz w:val="22"/>
          <w:szCs w:val="22"/>
        </w:rPr>
        <w:t>Melospiza</w:t>
      </w:r>
      <w:proofErr w:type="spellEnd"/>
      <w:r w:rsidRPr="00CD6D98">
        <w:rPr>
          <w:rFonts w:asciiTheme="minorHAnsi" w:hAnsiTheme="minorHAnsi" w:cstheme="minorHAnsi"/>
          <w:b w:val="0"/>
          <w:bCs w:val="0"/>
          <w:i/>
          <w:sz w:val="22"/>
          <w:szCs w:val="22"/>
        </w:rPr>
        <w:t xml:space="preserve"> </w:t>
      </w:r>
      <w:proofErr w:type="spellStart"/>
      <w:r w:rsidRPr="00CD6D98">
        <w:rPr>
          <w:rFonts w:asciiTheme="minorHAnsi" w:hAnsiTheme="minorHAnsi" w:cstheme="minorHAnsi"/>
          <w:b w:val="0"/>
          <w:bCs w:val="0"/>
          <w:i/>
          <w:sz w:val="22"/>
          <w:szCs w:val="22"/>
        </w:rPr>
        <w:t>lincolnii</w:t>
      </w:r>
      <w:proofErr w:type="spellEnd"/>
      <w:r w:rsidRPr="00CD6D98">
        <w:rPr>
          <w:rFonts w:asciiTheme="minorHAnsi" w:hAnsiTheme="minorHAnsi" w:cstheme="minorHAnsi"/>
          <w:b w:val="0"/>
          <w:bCs w:val="0"/>
          <w:sz w:val="22"/>
          <w:szCs w:val="22"/>
        </w:rPr>
        <w:t xml:space="preserve"> from satellite-based data at the 50-m scale (AIC= 469.21) (A), 150-m </w:t>
      </w:r>
      <w:r w:rsidRPr="00CD6D98">
        <w:rPr>
          <w:rFonts w:asciiTheme="minorHAnsi" w:hAnsiTheme="minorHAnsi" w:cstheme="minorHAnsi"/>
          <w:b w:val="0"/>
          <w:bCs w:val="0"/>
          <w:sz w:val="22"/>
          <w:szCs w:val="22"/>
        </w:rPr>
        <w:lastRenderedPageBreak/>
        <w:t>scale (AIC= 465.2) (C), and 500-m scale (AIC= 465.87) (E), along with predicted abundances of this species in the Kirby grid from these respective models (B,D,F).</w:t>
      </w:r>
    </w:p>
    <w:p w14:paraId="7BDAB314" w14:textId="77777777" w:rsidR="00562D7C" w:rsidRDefault="00562D7C" w:rsidP="00562D7C">
      <w:pPr>
        <w:pStyle w:val="BodyText"/>
      </w:pPr>
      <w:r>
        <w:rPr>
          <w:noProof/>
        </w:rPr>
        <w:drawing>
          <wp:inline distT="0" distB="0" distL="0" distR="0" wp14:anchorId="1015129C" wp14:editId="1377A665">
            <wp:extent cx="5334000" cy="71120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LISP.png"/>
                    <pic:cNvPicPr>
                      <a:picLocks noChangeAspect="1" noChangeArrowheads="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p>
    <w:p w14:paraId="389D1767" w14:textId="77777777" w:rsidR="00562D7C" w:rsidRPr="00CD6D98" w:rsidRDefault="00562D7C" w:rsidP="00CD6D98">
      <w:pPr>
        <w:pStyle w:val="Heading3"/>
        <w:rPr>
          <w:rFonts w:asciiTheme="minorHAnsi" w:hAnsiTheme="minorHAnsi" w:cstheme="minorHAnsi"/>
          <w:b w:val="0"/>
          <w:bCs w:val="0"/>
          <w:sz w:val="22"/>
          <w:szCs w:val="22"/>
        </w:rPr>
      </w:pPr>
      <w:r w:rsidRPr="00CD6D98">
        <w:rPr>
          <w:rFonts w:asciiTheme="minorHAnsi" w:hAnsiTheme="minorHAnsi" w:cstheme="minorHAnsi"/>
          <w:b w:val="0"/>
          <w:bCs w:val="0"/>
          <w:sz w:val="22"/>
          <w:szCs w:val="22"/>
        </w:rPr>
        <w:t xml:space="preserve">Figure 44. Model coefficients for the best </w:t>
      </w:r>
      <w:r w:rsidRPr="00CD6D98">
        <w:rPr>
          <w:rFonts w:asciiTheme="minorHAnsi" w:hAnsiTheme="minorHAnsi" w:cstheme="minorHAnsi"/>
          <w:b w:val="0"/>
          <w:bCs w:val="0"/>
          <w:i/>
          <w:sz w:val="22"/>
          <w:szCs w:val="22"/>
        </w:rPr>
        <w:t>N</w:t>
      </w:r>
      <w:r w:rsidRPr="00CD6D98">
        <w:rPr>
          <w:rFonts w:asciiTheme="minorHAnsi" w:hAnsiTheme="minorHAnsi" w:cstheme="minorHAnsi"/>
          <w:b w:val="0"/>
          <w:bCs w:val="0"/>
          <w:sz w:val="22"/>
          <w:szCs w:val="22"/>
        </w:rPr>
        <w:t xml:space="preserve">-mixture model predicting abundance of Lincoln’s Sparrow </w:t>
      </w:r>
      <w:proofErr w:type="spellStart"/>
      <w:r w:rsidRPr="00CD6D98">
        <w:rPr>
          <w:rFonts w:asciiTheme="minorHAnsi" w:hAnsiTheme="minorHAnsi" w:cstheme="minorHAnsi"/>
          <w:b w:val="0"/>
          <w:bCs w:val="0"/>
          <w:i/>
          <w:sz w:val="22"/>
          <w:szCs w:val="22"/>
        </w:rPr>
        <w:t>Melospiza</w:t>
      </w:r>
      <w:proofErr w:type="spellEnd"/>
      <w:r w:rsidRPr="00CD6D98">
        <w:rPr>
          <w:rFonts w:asciiTheme="minorHAnsi" w:hAnsiTheme="minorHAnsi" w:cstheme="minorHAnsi"/>
          <w:b w:val="0"/>
          <w:bCs w:val="0"/>
          <w:i/>
          <w:sz w:val="22"/>
          <w:szCs w:val="22"/>
        </w:rPr>
        <w:t xml:space="preserve"> </w:t>
      </w:r>
      <w:proofErr w:type="spellStart"/>
      <w:r w:rsidRPr="00CD6D98">
        <w:rPr>
          <w:rFonts w:asciiTheme="minorHAnsi" w:hAnsiTheme="minorHAnsi" w:cstheme="minorHAnsi"/>
          <w:b w:val="0"/>
          <w:bCs w:val="0"/>
          <w:i/>
          <w:sz w:val="22"/>
          <w:szCs w:val="22"/>
        </w:rPr>
        <w:t>lincolnii</w:t>
      </w:r>
      <w:proofErr w:type="spellEnd"/>
      <w:r w:rsidRPr="00CD6D98">
        <w:rPr>
          <w:rFonts w:asciiTheme="minorHAnsi" w:hAnsiTheme="minorHAnsi" w:cstheme="minorHAnsi"/>
          <w:b w:val="0"/>
          <w:bCs w:val="0"/>
          <w:sz w:val="22"/>
          <w:szCs w:val="22"/>
        </w:rPr>
        <w:t xml:space="preserve"> from LIDAR-based data at the 150-m scale (AIC= 439.74) (A), and </w:t>
      </w:r>
      <w:r w:rsidRPr="00CD6D98">
        <w:rPr>
          <w:rFonts w:asciiTheme="minorHAnsi" w:hAnsiTheme="minorHAnsi" w:cstheme="minorHAnsi"/>
          <w:b w:val="0"/>
          <w:bCs w:val="0"/>
          <w:sz w:val="22"/>
          <w:szCs w:val="22"/>
        </w:rPr>
        <w:lastRenderedPageBreak/>
        <w:t>500-m scale (AIC= 470.87) (C), along with predicted abundances of this species in the Kirby grid from these respective models (B,D).</w:t>
      </w:r>
    </w:p>
    <w:p w14:paraId="7D97A620" w14:textId="77777777" w:rsidR="00562D7C" w:rsidRDefault="00562D7C" w:rsidP="00562D7C">
      <w:pPr>
        <w:pStyle w:val="BodyText"/>
      </w:pPr>
      <w:r>
        <w:rPr>
          <w:noProof/>
        </w:rPr>
        <w:drawing>
          <wp:inline distT="0" distB="0" distL="0" distR="0" wp14:anchorId="3DCD266A" wp14:editId="0247960A">
            <wp:extent cx="5334000" cy="7112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LISP.png"/>
                    <pic:cNvPicPr>
                      <a:picLocks noChangeAspect="1" noChangeArrowheads="1"/>
                    </pic:cNvPicPr>
                  </pic:nvPicPr>
                  <pic:blipFill>
                    <a:blip r:embed="rId51"/>
                    <a:stretch>
                      <a:fillRect/>
                    </a:stretch>
                  </pic:blipFill>
                  <pic:spPr bwMode="auto">
                    <a:xfrm>
                      <a:off x="0" y="0"/>
                      <a:ext cx="5334000" cy="7112000"/>
                    </a:xfrm>
                    <a:prstGeom prst="rect">
                      <a:avLst/>
                    </a:prstGeom>
                    <a:noFill/>
                    <a:ln w="9525">
                      <a:noFill/>
                      <a:headEnd/>
                      <a:tailEnd/>
                    </a:ln>
                  </pic:spPr>
                </pic:pic>
              </a:graphicData>
            </a:graphic>
          </wp:inline>
        </w:drawing>
      </w:r>
    </w:p>
    <w:p w14:paraId="6294ED43" w14:textId="14DD431C" w:rsidR="00CD6D98" w:rsidRPr="00CD6D98" w:rsidRDefault="00CD6D98" w:rsidP="00CD6D98">
      <w:pPr>
        <w:pStyle w:val="Heading3"/>
        <w:rPr>
          <w:rFonts w:asciiTheme="minorHAnsi" w:hAnsiTheme="minorHAnsi" w:cstheme="minorHAnsi"/>
          <w:b w:val="0"/>
          <w:bCs w:val="0"/>
          <w:sz w:val="22"/>
          <w:szCs w:val="22"/>
        </w:rPr>
      </w:pPr>
      <w:r w:rsidRPr="00CD6D98">
        <w:rPr>
          <w:rFonts w:asciiTheme="minorHAnsi" w:hAnsiTheme="minorHAnsi" w:cstheme="minorHAnsi"/>
          <w:b w:val="0"/>
          <w:bCs w:val="0"/>
          <w:sz w:val="22"/>
          <w:szCs w:val="22"/>
        </w:rPr>
        <w:t xml:space="preserve">Figure 45. Model coefficients for the A) AVI-based (AIC= 464.25), C) satellite-based (AIC= 465.2), E) lidar-based (AIC= 439.74), and G) composite (AIC= 439.74) </w:t>
      </w:r>
      <w:r w:rsidRPr="00CD6D98">
        <w:rPr>
          <w:rFonts w:asciiTheme="minorHAnsi" w:hAnsiTheme="minorHAnsi" w:cstheme="minorHAnsi"/>
          <w:b w:val="0"/>
          <w:bCs w:val="0"/>
          <w:i/>
          <w:sz w:val="22"/>
          <w:szCs w:val="22"/>
        </w:rPr>
        <w:t>N</w:t>
      </w:r>
      <w:r w:rsidRPr="00CD6D98">
        <w:rPr>
          <w:rFonts w:asciiTheme="minorHAnsi" w:hAnsiTheme="minorHAnsi" w:cstheme="minorHAnsi"/>
          <w:b w:val="0"/>
          <w:bCs w:val="0"/>
          <w:sz w:val="22"/>
          <w:szCs w:val="22"/>
        </w:rPr>
        <w:t xml:space="preserve">-mixture models predicting </w:t>
      </w:r>
      <w:r w:rsidRPr="00CD6D98">
        <w:rPr>
          <w:rFonts w:asciiTheme="minorHAnsi" w:hAnsiTheme="minorHAnsi" w:cstheme="minorHAnsi"/>
          <w:b w:val="0"/>
          <w:bCs w:val="0"/>
          <w:sz w:val="22"/>
          <w:szCs w:val="22"/>
        </w:rPr>
        <w:lastRenderedPageBreak/>
        <w:t xml:space="preserve">abundance of Lincoln’s Sparrow </w:t>
      </w:r>
      <w:proofErr w:type="spellStart"/>
      <w:r w:rsidRPr="00CD6D98">
        <w:rPr>
          <w:rFonts w:asciiTheme="minorHAnsi" w:hAnsiTheme="minorHAnsi" w:cstheme="minorHAnsi"/>
          <w:b w:val="0"/>
          <w:bCs w:val="0"/>
          <w:i/>
          <w:sz w:val="22"/>
          <w:szCs w:val="22"/>
        </w:rPr>
        <w:t>Melospiza</w:t>
      </w:r>
      <w:proofErr w:type="spellEnd"/>
      <w:r w:rsidRPr="00CD6D98">
        <w:rPr>
          <w:rFonts w:asciiTheme="minorHAnsi" w:hAnsiTheme="minorHAnsi" w:cstheme="minorHAnsi"/>
          <w:b w:val="0"/>
          <w:bCs w:val="0"/>
          <w:i/>
          <w:sz w:val="22"/>
          <w:szCs w:val="22"/>
        </w:rPr>
        <w:t xml:space="preserve"> </w:t>
      </w:r>
      <w:proofErr w:type="spellStart"/>
      <w:r w:rsidRPr="00CD6D98">
        <w:rPr>
          <w:rFonts w:asciiTheme="minorHAnsi" w:hAnsiTheme="minorHAnsi" w:cstheme="minorHAnsi"/>
          <w:b w:val="0"/>
          <w:bCs w:val="0"/>
          <w:i/>
          <w:sz w:val="22"/>
          <w:szCs w:val="22"/>
        </w:rPr>
        <w:t>lincolnii</w:t>
      </w:r>
      <w:proofErr w:type="spellEnd"/>
      <w:r w:rsidRPr="00CD6D98">
        <w:rPr>
          <w:rFonts w:asciiTheme="minorHAnsi" w:hAnsiTheme="minorHAnsi" w:cstheme="minorHAnsi"/>
          <w:b w:val="0"/>
          <w:bCs w:val="0"/>
          <w:sz w:val="22"/>
          <w:szCs w:val="22"/>
        </w:rPr>
        <w:t>, along with predicted abundances of this species in the Kirby grid from these respective models (B,D,F,H).</w:t>
      </w:r>
    </w:p>
    <w:p w14:paraId="065EFBE9" w14:textId="77777777" w:rsidR="00CD6D98" w:rsidRDefault="00CD6D98" w:rsidP="00CD6D98">
      <w:pPr>
        <w:pStyle w:val="BodyText"/>
      </w:pPr>
      <w:r>
        <w:rPr>
          <w:noProof/>
        </w:rPr>
        <w:drawing>
          <wp:inline distT="0" distB="0" distL="0" distR="0" wp14:anchorId="04F2C196" wp14:editId="6FF943D9">
            <wp:extent cx="5334000" cy="69342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LISP.png"/>
                    <pic:cNvPicPr>
                      <a:picLocks noChangeAspect="1" noChangeArrowheads="1"/>
                    </pic:cNvPicPr>
                  </pic:nvPicPr>
                  <pic:blipFill>
                    <a:blip r:embed="rId52"/>
                    <a:stretch>
                      <a:fillRect/>
                    </a:stretch>
                  </pic:blipFill>
                  <pic:spPr bwMode="auto">
                    <a:xfrm>
                      <a:off x="0" y="0"/>
                      <a:ext cx="5334000" cy="6934200"/>
                    </a:xfrm>
                    <a:prstGeom prst="rect">
                      <a:avLst/>
                    </a:prstGeom>
                    <a:noFill/>
                    <a:ln w="9525">
                      <a:noFill/>
                      <a:headEnd/>
                      <a:tailEnd/>
                    </a:ln>
                  </pic:spPr>
                </pic:pic>
              </a:graphicData>
            </a:graphic>
          </wp:inline>
        </w:drawing>
      </w:r>
    </w:p>
    <w:p w14:paraId="705DA31C" w14:textId="509F577C" w:rsidR="00C05A46" w:rsidRPr="00CD6D98" w:rsidRDefault="00562D7C" w:rsidP="00CD6D98">
      <w:pPr>
        <w:pStyle w:val="Heading3"/>
        <w:rPr>
          <w:rFonts w:asciiTheme="minorHAnsi" w:hAnsiTheme="minorHAnsi" w:cstheme="minorHAnsi"/>
          <w:b w:val="0"/>
          <w:bCs w:val="0"/>
          <w:sz w:val="22"/>
          <w:szCs w:val="22"/>
        </w:rPr>
      </w:pPr>
      <w:r w:rsidRPr="00CD6D98">
        <w:rPr>
          <w:rFonts w:asciiTheme="minorHAnsi" w:hAnsiTheme="minorHAnsi" w:cstheme="minorHAnsi"/>
          <w:b w:val="0"/>
          <w:bCs w:val="0"/>
          <w:sz w:val="22"/>
          <w:szCs w:val="22"/>
        </w:rPr>
        <w:t xml:space="preserve">Figure 46. </w:t>
      </w:r>
      <w:r w:rsidR="00C05A46" w:rsidRPr="00CD6D98">
        <w:rPr>
          <w:rFonts w:asciiTheme="minorHAnsi" w:hAnsiTheme="minorHAnsi" w:cstheme="minorHAnsi"/>
          <w:b w:val="0"/>
          <w:bCs w:val="0"/>
          <w:sz w:val="22"/>
          <w:szCs w:val="22"/>
        </w:rPr>
        <w:t xml:space="preserve">Model coefficients for the best </w:t>
      </w:r>
      <w:r w:rsidR="00C05A46" w:rsidRPr="00CD6D98">
        <w:rPr>
          <w:rFonts w:asciiTheme="minorHAnsi" w:hAnsiTheme="minorHAnsi" w:cstheme="minorHAnsi"/>
          <w:b w:val="0"/>
          <w:bCs w:val="0"/>
          <w:i/>
          <w:sz w:val="22"/>
          <w:szCs w:val="22"/>
        </w:rPr>
        <w:t>N</w:t>
      </w:r>
      <w:r w:rsidR="00C05A46" w:rsidRPr="00CD6D98">
        <w:rPr>
          <w:rFonts w:asciiTheme="minorHAnsi" w:hAnsiTheme="minorHAnsi" w:cstheme="minorHAnsi"/>
          <w:b w:val="0"/>
          <w:bCs w:val="0"/>
          <w:sz w:val="22"/>
          <w:szCs w:val="22"/>
        </w:rPr>
        <w:t xml:space="preserve">-mixture model predicting abundance of Olive-sided Flycatcher </w:t>
      </w:r>
      <w:proofErr w:type="spellStart"/>
      <w:r w:rsidR="00C05A46" w:rsidRPr="00CD6D98">
        <w:rPr>
          <w:rFonts w:asciiTheme="minorHAnsi" w:hAnsiTheme="minorHAnsi" w:cstheme="minorHAnsi"/>
          <w:b w:val="0"/>
          <w:bCs w:val="0"/>
          <w:i/>
          <w:sz w:val="22"/>
          <w:szCs w:val="22"/>
        </w:rPr>
        <w:t>Contopus</w:t>
      </w:r>
      <w:proofErr w:type="spellEnd"/>
      <w:r w:rsidR="00C05A46" w:rsidRPr="00CD6D98">
        <w:rPr>
          <w:rFonts w:asciiTheme="minorHAnsi" w:hAnsiTheme="minorHAnsi" w:cstheme="minorHAnsi"/>
          <w:b w:val="0"/>
          <w:bCs w:val="0"/>
          <w:i/>
          <w:sz w:val="22"/>
          <w:szCs w:val="22"/>
        </w:rPr>
        <w:t xml:space="preserve"> </w:t>
      </w:r>
      <w:proofErr w:type="spellStart"/>
      <w:r w:rsidR="00C05A46" w:rsidRPr="00CD6D98">
        <w:rPr>
          <w:rFonts w:asciiTheme="minorHAnsi" w:hAnsiTheme="minorHAnsi" w:cstheme="minorHAnsi"/>
          <w:b w:val="0"/>
          <w:bCs w:val="0"/>
          <w:i/>
          <w:sz w:val="22"/>
          <w:szCs w:val="22"/>
        </w:rPr>
        <w:t>cooperi</w:t>
      </w:r>
      <w:proofErr w:type="spellEnd"/>
      <w:r w:rsidR="00C05A46" w:rsidRPr="00CD6D98">
        <w:rPr>
          <w:rFonts w:asciiTheme="minorHAnsi" w:hAnsiTheme="minorHAnsi" w:cstheme="minorHAnsi"/>
          <w:b w:val="0"/>
          <w:bCs w:val="0"/>
          <w:sz w:val="22"/>
          <w:szCs w:val="22"/>
        </w:rPr>
        <w:t xml:space="preserve"> </w:t>
      </w:r>
      <w:r w:rsidR="000A291A" w:rsidRPr="00CD6D98">
        <w:rPr>
          <w:rFonts w:asciiTheme="minorHAnsi" w:hAnsiTheme="minorHAnsi" w:cstheme="minorHAnsi"/>
          <w:b w:val="0"/>
          <w:bCs w:val="0"/>
          <w:sz w:val="22"/>
          <w:szCs w:val="22"/>
        </w:rPr>
        <w:t xml:space="preserve">from Alberta Vegetation Inventory (AVI) shapefile-based data </w:t>
      </w:r>
      <w:r w:rsidR="003148DA" w:rsidRPr="00CD6D98">
        <w:rPr>
          <w:rFonts w:asciiTheme="minorHAnsi" w:hAnsiTheme="minorHAnsi" w:cstheme="minorHAnsi"/>
          <w:b w:val="0"/>
          <w:bCs w:val="0"/>
          <w:sz w:val="22"/>
          <w:szCs w:val="22"/>
        </w:rPr>
        <w:t xml:space="preserve">at the 50-m scale (AIC= 152.68) (A), 150-m scale (AIC= 151.83) (C), and 500-m scale (AIC= 133.74) (E), </w:t>
      </w:r>
      <w:r w:rsidR="003148DA" w:rsidRPr="00CD6D98">
        <w:rPr>
          <w:rFonts w:asciiTheme="minorHAnsi" w:hAnsiTheme="minorHAnsi" w:cstheme="minorHAnsi"/>
          <w:b w:val="0"/>
          <w:bCs w:val="0"/>
          <w:sz w:val="22"/>
          <w:szCs w:val="22"/>
        </w:rPr>
        <w:lastRenderedPageBreak/>
        <w:t>along with predicted abundances of this species in the Kirby grid from these respective models (B,D,F)</w:t>
      </w:r>
      <w:r w:rsidR="00C05A46" w:rsidRPr="00CD6D98">
        <w:rPr>
          <w:rFonts w:asciiTheme="minorHAnsi" w:hAnsiTheme="minorHAnsi" w:cstheme="minorHAnsi"/>
          <w:b w:val="0"/>
          <w:bCs w:val="0"/>
          <w:sz w:val="22"/>
          <w:szCs w:val="22"/>
        </w:rPr>
        <w:t>.</w:t>
      </w:r>
    </w:p>
    <w:p w14:paraId="53474E53" w14:textId="77777777" w:rsidR="00C05A46" w:rsidRDefault="00C05A46" w:rsidP="00C05A46">
      <w:pPr>
        <w:pStyle w:val="BodyText"/>
      </w:pPr>
      <w:r>
        <w:rPr>
          <w:noProof/>
        </w:rPr>
        <w:drawing>
          <wp:inline distT="0" distB="0" distL="0" distR="0" wp14:anchorId="14A04296" wp14:editId="63272EEF">
            <wp:extent cx="5334000" cy="7112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OSFL.png"/>
                    <pic:cNvPicPr>
                      <a:picLocks noChangeAspect="1" noChangeArrowheads="1"/>
                    </pic:cNvPicPr>
                  </pic:nvPicPr>
                  <pic:blipFill>
                    <a:blip r:embed="rId53"/>
                    <a:stretch>
                      <a:fillRect/>
                    </a:stretch>
                  </pic:blipFill>
                  <pic:spPr bwMode="auto">
                    <a:xfrm>
                      <a:off x="0" y="0"/>
                      <a:ext cx="5334000" cy="7112000"/>
                    </a:xfrm>
                    <a:prstGeom prst="rect">
                      <a:avLst/>
                    </a:prstGeom>
                    <a:noFill/>
                    <a:ln w="9525">
                      <a:noFill/>
                      <a:headEnd/>
                      <a:tailEnd/>
                    </a:ln>
                  </pic:spPr>
                </pic:pic>
              </a:graphicData>
            </a:graphic>
          </wp:inline>
        </w:drawing>
      </w:r>
    </w:p>
    <w:p w14:paraId="5169E58A" w14:textId="77777777" w:rsidR="00CD6D98" w:rsidRPr="00CD6D98" w:rsidRDefault="00CD6D98" w:rsidP="00CD6D98">
      <w:pPr>
        <w:pStyle w:val="Heading3"/>
        <w:rPr>
          <w:rFonts w:asciiTheme="minorHAnsi" w:hAnsiTheme="minorHAnsi" w:cstheme="minorHAnsi"/>
          <w:b w:val="0"/>
          <w:bCs w:val="0"/>
          <w:sz w:val="22"/>
          <w:szCs w:val="22"/>
        </w:rPr>
      </w:pPr>
      <w:r w:rsidRPr="00CD6D98">
        <w:rPr>
          <w:rFonts w:asciiTheme="minorHAnsi" w:hAnsiTheme="minorHAnsi" w:cstheme="minorHAnsi"/>
          <w:b w:val="0"/>
          <w:bCs w:val="0"/>
          <w:sz w:val="22"/>
          <w:szCs w:val="22"/>
        </w:rPr>
        <w:t xml:space="preserve">Figure 47. Model coefficients for the best </w:t>
      </w:r>
      <w:r w:rsidRPr="00CD6D98">
        <w:rPr>
          <w:rFonts w:asciiTheme="minorHAnsi" w:hAnsiTheme="minorHAnsi" w:cstheme="minorHAnsi"/>
          <w:b w:val="0"/>
          <w:bCs w:val="0"/>
          <w:i/>
          <w:sz w:val="22"/>
          <w:szCs w:val="22"/>
        </w:rPr>
        <w:t>N</w:t>
      </w:r>
      <w:r w:rsidRPr="00CD6D98">
        <w:rPr>
          <w:rFonts w:asciiTheme="minorHAnsi" w:hAnsiTheme="minorHAnsi" w:cstheme="minorHAnsi"/>
          <w:b w:val="0"/>
          <w:bCs w:val="0"/>
          <w:sz w:val="22"/>
          <w:szCs w:val="22"/>
        </w:rPr>
        <w:t xml:space="preserve">-mixture model predicting abundance of Olive-sided Flycatcher </w:t>
      </w:r>
      <w:proofErr w:type="spellStart"/>
      <w:r w:rsidRPr="00CD6D98">
        <w:rPr>
          <w:rFonts w:asciiTheme="minorHAnsi" w:hAnsiTheme="minorHAnsi" w:cstheme="minorHAnsi"/>
          <w:b w:val="0"/>
          <w:bCs w:val="0"/>
          <w:i/>
          <w:sz w:val="22"/>
          <w:szCs w:val="22"/>
        </w:rPr>
        <w:t>Contopus</w:t>
      </w:r>
      <w:proofErr w:type="spellEnd"/>
      <w:r w:rsidRPr="00CD6D98">
        <w:rPr>
          <w:rFonts w:asciiTheme="minorHAnsi" w:hAnsiTheme="minorHAnsi" w:cstheme="minorHAnsi"/>
          <w:b w:val="0"/>
          <w:bCs w:val="0"/>
          <w:i/>
          <w:sz w:val="22"/>
          <w:szCs w:val="22"/>
        </w:rPr>
        <w:t xml:space="preserve"> </w:t>
      </w:r>
      <w:proofErr w:type="spellStart"/>
      <w:r w:rsidRPr="00CD6D98">
        <w:rPr>
          <w:rFonts w:asciiTheme="minorHAnsi" w:hAnsiTheme="minorHAnsi" w:cstheme="minorHAnsi"/>
          <w:b w:val="0"/>
          <w:bCs w:val="0"/>
          <w:i/>
          <w:sz w:val="22"/>
          <w:szCs w:val="22"/>
        </w:rPr>
        <w:t>cooperi</w:t>
      </w:r>
      <w:proofErr w:type="spellEnd"/>
      <w:r w:rsidRPr="00CD6D98">
        <w:rPr>
          <w:rFonts w:asciiTheme="minorHAnsi" w:hAnsiTheme="minorHAnsi" w:cstheme="minorHAnsi"/>
          <w:b w:val="0"/>
          <w:bCs w:val="0"/>
          <w:sz w:val="22"/>
          <w:szCs w:val="22"/>
        </w:rPr>
        <w:t xml:space="preserve"> from satellite-based data at the 50-m scale (AIC= 153.33) (A), 150-</w:t>
      </w:r>
      <w:r w:rsidRPr="00CD6D98">
        <w:rPr>
          <w:rFonts w:asciiTheme="minorHAnsi" w:hAnsiTheme="minorHAnsi" w:cstheme="minorHAnsi"/>
          <w:b w:val="0"/>
          <w:bCs w:val="0"/>
          <w:sz w:val="22"/>
          <w:szCs w:val="22"/>
        </w:rPr>
        <w:lastRenderedPageBreak/>
        <w:t>m scale (AIC= 148.27) (C), and 500-m scale (AIC= 130.55) (E), along with predicted abundances of this species in the Kirby grid from these respective models (B,D,F).</w:t>
      </w:r>
    </w:p>
    <w:p w14:paraId="6697C7BB" w14:textId="77777777" w:rsidR="00CD6D98" w:rsidRDefault="00CD6D98" w:rsidP="00CD6D98">
      <w:pPr>
        <w:pStyle w:val="BodyText"/>
      </w:pPr>
      <w:r>
        <w:rPr>
          <w:noProof/>
        </w:rPr>
        <w:drawing>
          <wp:inline distT="0" distB="0" distL="0" distR="0" wp14:anchorId="67D640A6" wp14:editId="217B19D7">
            <wp:extent cx="5334000" cy="71120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OSFL.png"/>
                    <pic:cNvPicPr>
                      <a:picLocks noChangeAspect="1" noChangeArrowheads="1"/>
                    </pic:cNvPicPr>
                  </pic:nvPicPr>
                  <pic:blipFill>
                    <a:blip r:embed="rId54"/>
                    <a:stretch>
                      <a:fillRect/>
                    </a:stretch>
                  </pic:blipFill>
                  <pic:spPr bwMode="auto">
                    <a:xfrm>
                      <a:off x="0" y="0"/>
                      <a:ext cx="5334000" cy="7112000"/>
                    </a:xfrm>
                    <a:prstGeom prst="rect">
                      <a:avLst/>
                    </a:prstGeom>
                    <a:noFill/>
                    <a:ln w="9525">
                      <a:noFill/>
                      <a:headEnd/>
                      <a:tailEnd/>
                    </a:ln>
                  </pic:spPr>
                </pic:pic>
              </a:graphicData>
            </a:graphic>
          </wp:inline>
        </w:drawing>
      </w:r>
    </w:p>
    <w:p w14:paraId="7C70ABD8" w14:textId="77777777" w:rsidR="00CD6D98" w:rsidRPr="00CD6D98" w:rsidRDefault="00CD6D98" w:rsidP="00CD6D98">
      <w:pPr>
        <w:pStyle w:val="Heading3"/>
        <w:rPr>
          <w:rFonts w:asciiTheme="minorHAnsi" w:hAnsiTheme="minorHAnsi" w:cstheme="minorHAnsi"/>
          <w:b w:val="0"/>
          <w:bCs w:val="0"/>
          <w:sz w:val="22"/>
          <w:szCs w:val="22"/>
        </w:rPr>
      </w:pPr>
      <w:r w:rsidRPr="00CD6D98">
        <w:rPr>
          <w:rFonts w:asciiTheme="minorHAnsi" w:hAnsiTheme="minorHAnsi" w:cstheme="minorHAnsi"/>
          <w:b w:val="0"/>
          <w:bCs w:val="0"/>
          <w:sz w:val="22"/>
          <w:szCs w:val="22"/>
        </w:rPr>
        <w:t xml:space="preserve">Figure 48. Model coefficients for the best </w:t>
      </w:r>
      <w:r w:rsidRPr="00CD6D98">
        <w:rPr>
          <w:rFonts w:asciiTheme="minorHAnsi" w:hAnsiTheme="minorHAnsi" w:cstheme="minorHAnsi"/>
          <w:b w:val="0"/>
          <w:bCs w:val="0"/>
          <w:i/>
          <w:sz w:val="22"/>
          <w:szCs w:val="22"/>
        </w:rPr>
        <w:t>N</w:t>
      </w:r>
      <w:r w:rsidRPr="00CD6D98">
        <w:rPr>
          <w:rFonts w:asciiTheme="minorHAnsi" w:hAnsiTheme="minorHAnsi" w:cstheme="minorHAnsi"/>
          <w:b w:val="0"/>
          <w:bCs w:val="0"/>
          <w:sz w:val="22"/>
          <w:szCs w:val="22"/>
        </w:rPr>
        <w:t xml:space="preserve">-mixture model predicting abundance of Olive-sided Flycatcher </w:t>
      </w:r>
      <w:proofErr w:type="spellStart"/>
      <w:r w:rsidRPr="00CD6D98">
        <w:rPr>
          <w:rFonts w:asciiTheme="minorHAnsi" w:hAnsiTheme="minorHAnsi" w:cstheme="minorHAnsi"/>
          <w:b w:val="0"/>
          <w:bCs w:val="0"/>
          <w:i/>
          <w:sz w:val="22"/>
          <w:szCs w:val="22"/>
        </w:rPr>
        <w:t>Contopus</w:t>
      </w:r>
      <w:proofErr w:type="spellEnd"/>
      <w:r w:rsidRPr="00CD6D98">
        <w:rPr>
          <w:rFonts w:asciiTheme="minorHAnsi" w:hAnsiTheme="minorHAnsi" w:cstheme="minorHAnsi"/>
          <w:b w:val="0"/>
          <w:bCs w:val="0"/>
          <w:i/>
          <w:sz w:val="22"/>
          <w:szCs w:val="22"/>
        </w:rPr>
        <w:t xml:space="preserve"> </w:t>
      </w:r>
      <w:proofErr w:type="spellStart"/>
      <w:r w:rsidRPr="00CD6D98">
        <w:rPr>
          <w:rFonts w:asciiTheme="minorHAnsi" w:hAnsiTheme="minorHAnsi" w:cstheme="minorHAnsi"/>
          <w:b w:val="0"/>
          <w:bCs w:val="0"/>
          <w:i/>
          <w:sz w:val="22"/>
          <w:szCs w:val="22"/>
        </w:rPr>
        <w:t>cooperi</w:t>
      </w:r>
      <w:proofErr w:type="spellEnd"/>
      <w:r w:rsidRPr="00CD6D98">
        <w:rPr>
          <w:rFonts w:asciiTheme="minorHAnsi" w:hAnsiTheme="minorHAnsi" w:cstheme="minorHAnsi"/>
          <w:b w:val="0"/>
          <w:bCs w:val="0"/>
          <w:sz w:val="22"/>
          <w:szCs w:val="22"/>
        </w:rPr>
        <w:t xml:space="preserve"> from LIDAR-based data at the 150-m scale (AIC= 141.84) (A), and </w:t>
      </w:r>
      <w:r w:rsidRPr="00CD6D98">
        <w:rPr>
          <w:rFonts w:asciiTheme="minorHAnsi" w:hAnsiTheme="minorHAnsi" w:cstheme="minorHAnsi"/>
          <w:b w:val="0"/>
          <w:bCs w:val="0"/>
          <w:sz w:val="22"/>
          <w:szCs w:val="22"/>
        </w:rPr>
        <w:lastRenderedPageBreak/>
        <w:t>500-m scale (AIC= 126.82) (C), along with predicted abundances of this species in the Kirby grid from these respective models (B,D).</w:t>
      </w:r>
    </w:p>
    <w:p w14:paraId="097D7A3A" w14:textId="77777777" w:rsidR="00CD6D98" w:rsidRDefault="00CD6D98" w:rsidP="00CD6D98">
      <w:pPr>
        <w:pStyle w:val="BodyText"/>
      </w:pPr>
      <w:r>
        <w:rPr>
          <w:noProof/>
        </w:rPr>
        <w:drawing>
          <wp:inline distT="0" distB="0" distL="0" distR="0" wp14:anchorId="2DC6C72E" wp14:editId="3DD40DD2">
            <wp:extent cx="5334000" cy="71120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OSFL.png"/>
                    <pic:cNvPicPr>
                      <a:picLocks noChangeAspect="1" noChangeArrowheads="1"/>
                    </pic:cNvPicPr>
                  </pic:nvPicPr>
                  <pic:blipFill>
                    <a:blip r:embed="rId55"/>
                    <a:stretch>
                      <a:fillRect/>
                    </a:stretch>
                  </pic:blipFill>
                  <pic:spPr bwMode="auto">
                    <a:xfrm>
                      <a:off x="0" y="0"/>
                      <a:ext cx="5334000" cy="7112000"/>
                    </a:xfrm>
                    <a:prstGeom prst="rect">
                      <a:avLst/>
                    </a:prstGeom>
                    <a:noFill/>
                    <a:ln w="9525">
                      <a:noFill/>
                      <a:headEnd/>
                      <a:tailEnd/>
                    </a:ln>
                  </pic:spPr>
                </pic:pic>
              </a:graphicData>
            </a:graphic>
          </wp:inline>
        </w:drawing>
      </w:r>
    </w:p>
    <w:p w14:paraId="3A90D382" w14:textId="77777777" w:rsidR="00CD6D98" w:rsidRPr="00CD6D98" w:rsidRDefault="00CD6D98" w:rsidP="00CD6D98">
      <w:pPr>
        <w:pStyle w:val="Heading3"/>
        <w:rPr>
          <w:rFonts w:asciiTheme="minorHAnsi" w:hAnsiTheme="minorHAnsi" w:cstheme="minorHAnsi"/>
          <w:b w:val="0"/>
          <w:bCs w:val="0"/>
          <w:sz w:val="22"/>
          <w:szCs w:val="22"/>
        </w:rPr>
      </w:pPr>
      <w:r w:rsidRPr="00CD6D98">
        <w:rPr>
          <w:rFonts w:asciiTheme="minorHAnsi" w:hAnsiTheme="minorHAnsi" w:cstheme="minorHAnsi"/>
          <w:b w:val="0"/>
          <w:bCs w:val="0"/>
          <w:sz w:val="22"/>
          <w:szCs w:val="22"/>
        </w:rPr>
        <w:t xml:space="preserve">Figure 49. Model coefficients for the A) AVI-based (AIC= 133.74), C) satellite-based (AIC= 130.55), E) lidar-based (AIC= 126.82), and G) composite (AIC= 126.82) </w:t>
      </w:r>
      <w:r w:rsidRPr="00CD6D98">
        <w:rPr>
          <w:rFonts w:asciiTheme="minorHAnsi" w:hAnsiTheme="minorHAnsi" w:cstheme="minorHAnsi"/>
          <w:b w:val="0"/>
          <w:bCs w:val="0"/>
          <w:i/>
          <w:sz w:val="22"/>
          <w:szCs w:val="22"/>
        </w:rPr>
        <w:t>N</w:t>
      </w:r>
      <w:r w:rsidRPr="00CD6D98">
        <w:rPr>
          <w:rFonts w:asciiTheme="minorHAnsi" w:hAnsiTheme="minorHAnsi" w:cstheme="minorHAnsi"/>
          <w:b w:val="0"/>
          <w:bCs w:val="0"/>
          <w:sz w:val="22"/>
          <w:szCs w:val="22"/>
        </w:rPr>
        <w:t xml:space="preserve">-mixture models </w:t>
      </w:r>
      <w:r w:rsidRPr="00CD6D98">
        <w:rPr>
          <w:rFonts w:asciiTheme="minorHAnsi" w:hAnsiTheme="minorHAnsi" w:cstheme="minorHAnsi"/>
          <w:b w:val="0"/>
          <w:bCs w:val="0"/>
          <w:sz w:val="22"/>
          <w:szCs w:val="22"/>
        </w:rPr>
        <w:lastRenderedPageBreak/>
        <w:t xml:space="preserve">predicting abundance of Olive-sided Flycatcher </w:t>
      </w:r>
      <w:proofErr w:type="spellStart"/>
      <w:r w:rsidRPr="00CD6D98">
        <w:rPr>
          <w:rFonts w:asciiTheme="minorHAnsi" w:hAnsiTheme="minorHAnsi" w:cstheme="minorHAnsi"/>
          <w:b w:val="0"/>
          <w:bCs w:val="0"/>
          <w:i/>
          <w:sz w:val="22"/>
          <w:szCs w:val="22"/>
        </w:rPr>
        <w:t>Contopus</w:t>
      </w:r>
      <w:proofErr w:type="spellEnd"/>
      <w:r w:rsidRPr="00CD6D98">
        <w:rPr>
          <w:rFonts w:asciiTheme="minorHAnsi" w:hAnsiTheme="minorHAnsi" w:cstheme="minorHAnsi"/>
          <w:b w:val="0"/>
          <w:bCs w:val="0"/>
          <w:i/>
          <w:sz w:val="22"/>
          <w:szCs w:val="22"/>
        </w:rPr>
        <w:t xml:space="preserve"> </w:t>
      </w:r>
      <w:proofErr w:type="spellStart"/>
      <w:r w:rsidRPr="00CD6D98">
        <w:rPr>
          <w:rFonts w:asciiTheme="minorHAnsi" w:hAnsiTheme="minorHAnsi" w:cstheme="minorHAnsi"/>
          <w:b w:val="0"/>
          <w:bCs w:val="0"/>
          <w:i/>
          <w:sz w:val="22"/>
          <w:szCs w:val="22"/>
        </w:rPr>
        <w:t>cooperi</w:t>
      </w:r>
      <w:proofErr w:type="spellEnd"/>
      <w:r w:rsidRPr="00CD6D98">
        <w:rPr>
          <w:rFonts w:asciiTheme="minorHAnsi" w:hAnsiTheme="minorHAnsi" w:cstheme="minorHAnsi"/>
          <w:b w:val="0"/>
          <w:bCs w:val="0"/>
          <w:sz w:val="22"/>
          <w:szCs w:val="22"/>
        </w:rPr>
        <w:t>, along with predicted abundances of this species in the Kirby grid from these respective models (B,D,F,H).</w:t>
      </w:r>
    </w:p>
    <w:p w14:paraId="610F02F5" w14:textId="77777777" w:rsidR="00CD6D98" w:rsidRDefault="00CD6D98" w:rsidP="00CD6D98">
      <w:pPr>
        <w:pStyle w:val="BodyText"/>
      </w:pPr>
      <w:r>
        <w:rPr>
          <w:noProof/>
        </w:rPr>
        <w:drawing>
          <wp:inline distT="0" distB="0" distL="0" distR="0" wp14:anchorId="17F15DF4" wp14:editId="21AE112A">
            <wp:extent cx="5334000" cy="69342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OSFL.png"/>
                    <pic:cNvPicPr>
                      <a:picLocks noChangeAspect="1" noChangeArrowheads="1"/>
                    </pic:cNvPicPr>
                  </pic:nvPicPr>
                  <pic:blipFill>
                    <a:blip r:embed="rId56"/>
                    <a:stretch>
                      <a:fillRect/>
                    </a:stretch>
                  </pic:blipFill>
                  <pic:spPr bwMode="auto">
                    <a:xfrm>
                      <a:off x="0" y="0"/>
                      <a:ext cx="5334000" cy="6934200"/>
                    </a:xfrm>
                    <a:prstGeom prst="rect">
                      <a:avLst/>
                    </a:prstGeom>
                    <a:noFill/>
                    <a:ln w="9525">
                      <a:noFill/>
                      <a:headEnd/>
                      <a:tailEnd/>
                    </a:ln>
                  </pic:spPr>
                </pic:pic>
              </a:graphicData>
            </a:graphic>
          </wp:inline>
        </w:drawing>
      </w:r>
    </w:p>
    <w:p w14:paraId="7194A861" w14:textId="68023D80" w:rsidR="00C05A46" w:rsidRPr="0095369B" w:rsidRDefault="00CD6D98" w:rsidP="00CD6D98">
      <w:pPr>
        <w:pStyle w:val="Heading3"/>
        <w:rPr>
          <w:rFonts w:asciiTheme="minorHAnsi" w:hAnsiTheme="minorHAnsi" w:cstheme="minorHAnsi"/>
          <w:b w:val="0"/>
          <w:bCs w:val="0"/>
          <w:sz w:val="22"/>
          <w:szCs w:val="22"/>
        </w:rPr>
      </w:pPr>
      <w:r w:rsidRPr="00CD6D98">
        <w:rPr>
          <w:rFonts w:asciiTheme="minorHAnsi" w:hAnsiTheme="minorHAnsi" w:cstheme="minorHAnsi"/>
          <w:b w:val="0"/>
          <w:bCs w:val="0"/>
          <w:sz w:val="22"/>
          <w:szCs w:val="22"/>
        </w:rPr>
        <w:t xml:space="preserve">Figure 50. </w:t>
      </w:r>
      <w:r w:rsidR="00C05A46" w:rsidRPr="00CD6D98">
        <w:rPr>
          <w:rFonts w:asciiTheme="minorHAnsi" w:hAnsiTheme="minorHAnsi" w:cstheme="minorHAnsi"/>
          <w:b w:val="0"/>
          <w:bCs w:val="0"/>
          <w:sz w:val="22"/>
          <w:szCs w:val="22"/>
        </w:rPr>
        <w:t xml:space="preserve">Model coefficients </w:t>
      </w:r>
      <w:r w:rsidR="00C05A46" w:rsidRPr="0095369B">
        <w:rPr>
          <w:rFonts w:asciiTheme="minorHAnsi" w:hAnsiTheme="minorHAnsi" w:cstheme="minorHAnsi"/>
          <w:b w:val="0"/>
          <w:bCs w:val="0"/>
          <w:sz w:val="22"/>
          <w:szCs w:val="22"/>
        </w:rPr>
        <w:t xml:space="preserve">for the best </w:t>
      </w:r>
      <w:r w:rsidR="00C05A46" w:rsidRPr="0095369B">
        <w:rPr>
          <w:rFonts w:asciiTheme="minorHAnsi" w:hAnsiTheme="minorHAnsi" w:cstheme="minorHAnsi"/>
          <w:b w:val="0"/>
          <w:bCs w:val="0"/>
          <w:i/>
          <w:sz w:val="22"/>
          <w:szCs w:val="22"/>
        </w:rPr>
        <w:t>N</w:t>
      </w:r>
      <w:r w:rsidR="00C05A46" w:rsidRPr="0095369B">
        <w:rPr>
          <w:rFonts w:asciiTheme="minorHAnsi" w:hAnsiTheme="minorHAnsi" w:cstheme="minorHAnsi"/>
          <w:b w:val="0"/>
          <w:bCs w:val="0"/>
          <w:sz w:val="22"/>
          <w:szCs w:val="22"/>
        </w:rPr>
        <w:t xml:space="preserve">-mixture model predicting abundance of Ovenbird </w:t>
      </w:r>
      <w:proofErr w:type="spellStart"/>
      <w:r w:rsidR="00C05A46" w:rsidRPr="0095369B">
        <w:rPr>
          <w:rFonts w:asciiTheme="minorHAnsi" w:hAnsiTheme="minorHAnsi" w:cstheme="minorHAnsi"/>
          <w:b w:val="0"/>
          <w:bCs w:val="0"/>
          <w:i/>
          <w:sz w:val="22"/>
          <w:szCs w:val="22"/>
        </w:rPr>
        <w:t>Seiurus</w:t>
      </w:r>
      <w:proofErr w:type="spellEnd"/>
      <w:r w:rsidR="00C05A46" w:rsidRPr="0095369B">
        <w:rPr>
          <w:rFonts w:asciiTheme="minorHAnsi" w:hAnsiTheme="minorHAnsi" w:cstheme="minorHAnsi"/>
          <w:b w:val="0"/>
          <w:bCs w:val="0"/>
          <w:i/>
          <w:sz w:val="22"/>
          <w:szCs w:val="22"/>
        </w:rPr>
        <w:t xml:space="preserve"> </w:t>
      </w:r>
      <w:proofErr w:type="spellStart"/>
      <w:r w:rsidR="00C05A46" w:rsidRPr="0095369B">
        <w:rPr>
          <w:rFonts w:asciiTheme="minorHAnsi" w:hAnsiTheme="minorHAnsi" w:cstheme="minorHAnsi"/>
          <w:b w:val="0"/>
          <w:bCs w:val="0"/>
          <w:i/>
          <w:sz w:val="22"/>
          <w:szCs w:val="22"/>
        </w:rPr>
        <w:t>aurocapillus</w:t>
      </w:r>
      <w:proofErr w:type="spellEnd"/>
      <w:r w:rsidR="00C05A46" w:rsidRPr="0095369B">
        <w:rPr>
          <w:rFonts w:asciiTheme="minorHAnsi" w:hAnsiTheme="minorHAnsi" w:cstheme="minorHAnsi"/>
          <w:b w:val="0"/>
          <w:bCs w:val="0"/>
          <w:sz w:val="22"/>
          <w:szCs w:val="22"/>
        </w:rPr>
        <w:t xml:space="preserve"> </w:t>
      </w:r>
      <w:r w:rsidR="000A291A" w:rsidRPr="0095369B">
        <w:rPr>
          <w:rFonts w:asciiTheme="minorHAnsi" w:hAnsiTheme="minorHAnsi" w:cstheme="minorHAnsi"/>
          <w:b w:val="0"/>
          <w:bCs w:val="0"/>
          <w:sz w:val="22"/>
          <w:szCs w:val="22"/>
        </w:rPr>
        <w:t xml:space="preserve">from Alberta Vegetation Inventory (AVI) shapefile-based data </w:t>
      </w:r>
      <w:r w:rsidR="00C05A46" w:rsidRPr="0095369B">
        <w:rPr>
          <w:rFonts w:asciiTheme="minorHAnsi" w:hAnsiTheme="minorHAnsi" w:cstheme="minorHAnsi"/>
          <w:b w:val="0"/>
          <w:bCs w:val="0"/>
          <w:sz w:val="22"/>
          <w:szCs w:val="22"/>
        </w:rPr>
        <w:t xml:space="preserve">at the </w:t>
      </w:r>
      <w:r w:rsidR="002B2908" w:rsidRPr="0095369B">
        <w:rPr>
          <w:rFonts w:asciiTheme="minorHAnsi" w:hAnsiTheme="minorHAnsi" w:cstheme="minorHAnsi"/>
          <w:b w:val="0"/>
          <w:bCs w:val="0"/>
          <w:sz w:val="22"/>
          <w:szCs w:val="22"/>
        </w:rPr>
        <w:t xml:space="preserve">50-m </w:t>
      </w:r>
      <w:r w:rsidR="002B2908" w:rsidRPr="0095369B">
        <w:rPr>
          <w:rFonts w:asciiTheme="minorHAnsi" w:hAnsiTheme="minorHAnsi" w:cstheme="minorHAnsi"/>
          <w:b w:val="0"/>
          <w:bCs w:val="0"/>
          <w:sz w:val="22"/>
          <w:szCs w:val="22"/>
        </w:rPr>
        <w:lastRenderedPageBreak/>
        <w:t xml:space="preserve">scale (AIC= 332.04) (A), 150-m scale (AIC= 323.67) (C), </w:t>
      </w:r>
      <w:r w:rsidR="00C05A46" w:rsidRPr="0095369B">
        <w:rPr>
          <w:rFonts w:asciiTheme="minorHAnsi" w:hAnsiTheme="minorHAnsi" w:cstheme="minorHAnsi"/>
          <w:b w:val="0"/>
          <w:bCs w:val="0"/>
          <w:sz w:val="22"/>
          <w:szCs w:val="22"/>
        </w:rPr>
        <w:t>and 500-m scale (AIC= 321.36) (E), along with predicted abundances of this species in the Kirby grid from these respective models (B,D,F).</w:t>
      </w:r>
    </w:p>
    <w:p w14:paraId="6F0C9675" w14:textId="77777777" w:rsidR="00C05A46" w:rsidRDefault="00C05A46" w:rsidP="00C05A46">
      <w:pPr>
        <w:pStyle w:val="BodyText"/>
      </w:pPr>
      <w:r>
        <w:rPr>
          <w:noProof/>
        </w:rPr>
        <w:drawing>
          <wp:inline distT="0" distB="0" distL="0" distR="0" wp14:anchorId="71407ABC" wp14:editId="51B17E6C">
            <wp:extent cx="5334000" cy="7112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OVEN.png"/>
                    <pic:cNvPicPr>
                      <a:picLocks noChangeAspect="1" noChangeArrowheads="1"/>
                    </pic:cNvPicPr>
                  </pic:nvPicPr>
                  <pic:blipFill>
                    <a:blip r:embed="rId57"/>
                    <a:stretch>
                      <a:fillRect/>
                    </a:stretch>
                  </pic:blipFill>
                  <pic:spPr bwMode="auto">
                    <a:xfrm>
                      <a:off x="0" y="0"/>
                      <a:ext cx="5334000" cy="7112000"/>
                    </a:xfrm>
                    <a:prstGeom prst="rect">
                      <a:avLst/>
                    </a:prstGeom>
                    <a:noFill/>
                    <a:ln w="9525">
                      <a:noFill/>
                      <a:headEnd/>
                      <a:tailEnd/>
                    </a:ln>
                  </pic:spPr>
                </pic:pic>
              </a:graphicData>
            </a:graphic>
          </wp:inline>
        </w:drawing>
      </w:r>
    </w:p>
    <w:p w14:paraId="759B5822" w14:textId="77777777" w:rsidR="0095369B" w:rsidRPr="00D20E10" w:rsidRDefault="0095369B" w:rsidP="00D20E10">
      <w:pPr>
        <w:pStyle w:val="Heading3"/>
        <w:rPr>
          <w:rFonts w:asciiTheme="minorHAnsi" w:hAnsiTheme="minorHAnsi" w:cstheme="minorHAnsi"/>
          <w:b w:val="0"/>
          <w:bCs w:val="0"/>
          <w:sz w:val="22"/>
          <w:szCs w:val="22"/>
        </w:rPr>
      </w:pPr>
      <w:r w:rsidRPr="00D20E10">
        <w:rPr>
          <w:rFonts w:asciiTheme="minorHAnsi" w:hAnsiTheme="minorHAnsi" w:cstheme="minorHAnsi"/>
          <w:b w:val="0"/>
          <w:bCs w:val="0"/>
          <w:sz w:val="22"/>
          <w:szCs w:val="22"/>
        </w:rPr>
        <w:t xml:space="preserve">Figure 51. Model coefficients for the best </w:t>
      </w:r>
      <w:r w:rsidRPr="00D20E10">
        <w:rPr>
          <w:rFonts w:asciiTheme="minorHAnsi" w:hAnsiTheme="minorHAnsi" w:cstheme="minorHAnsi"/>
          <w:b w:val="0"/>
          <w:bCs w:val="0"/>
          <w:i/>
          <w:sz w:val="22"/>
          <w:szCs w:val="22"/>
        </w:rPr>
        <w:t>N</w:t>
      </w:r>
      <w:r w:rsidRPr="00D20E10">
        <w:rPr>
          <w:rFonts w:asciiTheme="minorHAnsi" w:hAnsiTheme="minorHAnsi" w:cstheme="minorHAnsi"/>
          <w:b w:val="0"/>
          <w:bCs w:val="0"/>
          <w:sz w:val="22"/>
          <w:szCs w:val="22"/>
        </w:rPr>
        <w:t xml:space="preserve">-mixture model predicting abundance of Ovenbird </w:t>
      </w:r>
      <w:proofErr w:type="spellStart"/>
      <w:r w:rsidRPr="00D20E10">
        <w:rPr>
          <w:rFonts w:asciiTheme="minorHAnsi" w:hAnsiTheme="minorHAnsi" w:cstheme="minorHAnsi"/>
          <w:b w:val="0"/>
          <w:bCs w:val="0"/>
          <w:i/>
          <w:sz w:val="22"/>
          <w:szCs w:val="22"/>
        </w:rPr>
        <w:t>Seiurus</w:t>
      </w:r>
      <w:proofErr w:type="spellEnd"/>
      <w:r w:rsidRPr="00D20E10">
        <w:rPr>
          <w:rFonts w:asciiTheme="minorHAnsi" w:hAnsiTheme="minorHAnsi" w:cstheme="minorHAnsi"/>
          <w:b w:val="0"/>
          <w:bCs w:val="0"/>
          <w:i/>
          <w:sz w:val="22"/>
          <w:szCs w:val="22"/>
        </w:rPr>
        <w:t xml:space="preserve"> </w:t>
      </w:r>
      <w:proofErr w:type="spellStart"/>
      <w:r w:rsidRPr="00D20E10">
        <w:rPr>
          <w:rFonts w:asciiTheme="minorHAnsi" w:hAnsiTheme="minorHAnsi" w:cstheme="minorHAnsi"/>
          <w:b w:val="0"/>
          <w:bCs w:val="0"/>
          <w:i/>
          <w:sz w:val="22"/>
          <w:szCs w:val="22"/>
        </w:rPr>
        <w:t>aurocapillus</w:t>
      </w:r>
      <w:proofErr w:type="spellEnd"/>
      <w:r w:rsidRPr="00D20E10">
        <w:rPr>
          <w:rFonts w:asciiTheme="minorHAnsi" w:hAnsiTheme="minorHAnsi" w:cstheme="minorHAnsi"/>
          <w:b w:val="0"/>
          <w:bCs w:val="0"/>
          <w:sz w:val="22"/>
          <w:szCs w:val="22"/>
        </w:rPr>
        <w:t xml:space="preserve"> from satellite-based data at the 50-m scale (AIC= 337.23) (A), 150-m scale </w:t>
      </w:r>
      <w:r w:rsidRPr="00D20E10">
        <w:rPr>
          <w:rFonts w:asciiTheme="minorHAnsi" w:hAnsiTheme="minorHAnsi" w:cstheme="minorHAnsi"/>
          <w:b w:val="0"/>
          <w:bCs w:val="0"/>
          <w:sz w:val="22"/>
          <w:szCs w:val="22"/>
        </w:rPr>
        <w:lastRenderedPageBreak/>
        <w:t>(AIC= 338.74) (C), and 500-m scale (AIC= 334.09) (E), along with predicted abundances of this species in the Kirby grid from these respective models (B,D,F).</w:t>
      </w:r>
    </w:p>
    <w:p w14:paraId="639116B2" w14:textId="77777777" w:rsidR="0095369B" w:rsidRDefault="0095369B" w:rsidP="0095369B">
      <w:pPr>
        <w:pStyle w:val="BodyText"/>
      </w:pPr>
      <w:r>
        <w:rPr>
          <w:noProof/>
        </w:rPr>
        <w:drawing>
          <wp:inline distT="0" distB="0" distL="0" distR="0" wp14:anchorId="50209EBA" wp14:editId="0E762D46">
            <wp:extent cx="5334000" cy="71120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OVEN.png"/>
                    <pic:cNvPicPr>
                      <a:picLocks noChangeAspect="1" noChangeArrowheads="1"/>
                    </pic:cNvPicPr>
                  </pic:nvPicPr>
                  <pic:blipFill>
                    <a:blip r:embed="rId58"/>
                    <a:stretch>
                      <a:fillRect/>
                    </a:stretch>
                  </pic:blipFill>
                  <pic:spPr bwMode="auto">
                    <a:xfrm>
                      <a:off x="0" y="0"/>
                      <a:ext cx="5334000" cy="7112000"/>
                    </a:xfrm>
                    <a:prstGeom prst="rect">
                      <a:avLst/>
                    </a:prstGeom>
                    <a:noFill/>
                    <a:ln w="9525">
                      <a:noFill/>
                      <a:headEnd/>
                      <a:tailEnd/>
                    </a:ln>
                  </pic:spPr>
                </pic:pic>
              </a:graphicData>
            </a:graphic>
          </wp:inline>
        </w:drawing>
      </w:r>
    </w:p>
    <w:p w14:paraId="2D99F7AD" w14:textId="77777777" w:rsidR="00D20E10" w:rsidRPr="00D20E10" w:rsidRDefault="00D20E10" w:rsidP="00D20E10">
      <w:pPr>
        <w:pStyle w:val="Heading3"/>
        <w:rPr>
          <w:rFonts w:asciiTheme="minorHAnsi" w:hAnsiTheme="minorHAnsi" w:cstheme="minorHAnsi"/>
          <w:b w:val="0"/>
          <w:bCs w:val="0"/>
          <w:sz w:val="22"/>
          <w:szCs w:val="22"/>
        </w:rPr>
      </w:pPr>
      <w:r w:rsidRPr="00D20E10">
        <w:rPr>
          <w:rFonts w:asciiTheme="minorHAnsi" w:hAnsiTheme="minorHAnsi" w:cstheme="minorHAnsi"/>
          <w:b w:val="0"/>
          <w:bCs w:val="0"/>
          <w:sz w:val="22"/>
          <w:szCs w:val="22"/>
        </w:rPr>
        <w:t xml:space="preserve">Figure 52. Model coefficients for the best </w:t>
      </w:r>
      <w:r w:rsidRPr="00D20E10">
        <w:rPr>
          <w:rFonts w:asciiTheme="minorHAnsi" w:hAnsiTheme="minorHAnsi" w:cstheme="minorHAnsi"/>
          <w:b w:val="0"/>
          <w:bCs w:val="0"/>
          <w:i/>
          <w:sz w:val="22"/>
          <w:szCs w:val="22"/>
        </w:rPr>
        <w:t>N</w:t>
      </w:r>
      <w:r w:rsidRPr="00D20E10">
        <w:rPr>
          <w:rFonts w:asciiTheme="minorHAnsi" w:hAnsiTheme="minorHAnsi" w:cstheme="minorHAnsi"/>
          <w:b w:val="0"/>
          <w:bCs w:val="0"/>
          <w:sz w:val="22"/>
          <w:szCs w:val="22"/>
        </w:rPr>
        <w:t xml:space="preserve">-mixture model predicting abundance of Ovenbird </w:t>
      </w:r>
      <w:proofErr w:type="spellStart"/>
      <w:r w:rsidRPr="00D20E10">
        <w:rPr>
          <w:rFonts w:asciiTheme="minorHAnsi" w:hAnsiTheme="minorHAnsi" w:cstheme="minorHAnsi"/>
          <w:b w:val="0"/>
          <w:bCs w:val="0"/>
          <w:i/>
          <w:sz w:val="22"/>
          <w:szCs w:val="22"/>
        </w:rPr>
        <w:t>Seiurus</w:t>
      </w:r>
      <w:proofErr w:type="spellEnd"/>
      <w:r w:rsidRPr="00D20E10">
        <w:rPr>
          <w:rFonts w:asciiTheme="minorHAnsi" w:hAnsiTheme="minorHAnsi" w:cstheme="minorHAnsi"/>
          <w:b w:val="0"/>
          <w:bCs w:val="0"/>
          <w:i/>
          <w:sz w:val="22"/>
          <w:szCs w:val="22"/>
        </w:rPr>
        <w:t xml:space="preserve"> </w:t>
      </w:r>
      <w:proofErr w:type="spellStart"/>
      <w:r w:rsidRPr="00D20E10">
        <w:rPr>
          <w:rFonts w:asciiTheme="minorHAnsi" w:hAnsiTheme="minorHAnsi" w:cstheme="minorHAnsi"/>
          <w:b w:val="0"/>
          <w:bCs w:val="0"/>
          <w:i/>
          <w:sz w:val="22"/>
          <w:szCs w:val="22"/>
        </w:rPr>
        <w:t>aurocapillus</w:t>
      </w:r>
      <w:proofErr w:type="spellEnd"/>
      <w:r w:rsidRPr="00D20E10">
        <w:rPr>
          <w:rFonts w:asciiTheme="minorHAnsi" w:hAnsiTheme="minorHAnsi" w:cstheme="minorHAnsi"/>
          <w:b w:val="0"/>
          <w:bCs w:val="0"/>
          <w:sz w:val="22"/>
          <w:szCs w:val="22"/>
        </w:rPr>
        <w:t xml:space="preserve"> from LIDAR-based data at the 150-m scale (AIC= 325.68) (A), and 500-m </w:t>
      </w:r>
      <w:r w:rsidRPr="00D20E10">
        <w:rPr>
          <w:rFonts w:asciiTheme="minorHAnsi" w:hAnsiTheme="minorHAnsi" w:cstheme="minorHAnsi"/>
          <w:b w:val="0"/>
          <w:bCs w:val="0"/>
          <w:sz w:val="22"/>
          <w:szCs w:val="22"/>
        </w:rPr>
        <w:lastRenderedPageBreak/>
        <w:t>scale (AIC= 326.91) (C), along with predicted abundances of this species in the Kirby grid from these respective models (B,D).</w:t>
      </w:r>
    </w:p>
    <w:p w14:paraId="06BF60F2" w14:textId="77777777" w:rsidR="00D20E10" w:rsidRDefault="00D20E10" w:rsidP="00D20E10">
      <w:pPr>
        <w:pStyle w:val="BodyText"/>
      </w:pPr>
      <w:r>
        <w:rPr>
          <w:noProof/>
        </w:rPr>
        <w:drawing>
          <wp:inline distT="0" distB="0" distL="0" distR="0" wp14:anchorId="76F6E71F" wp14:editId="790D8DD7">
            <wp:extent cx="5334000" cy="71120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OVEN.png"/>
                    <pic:cNvPicPr>
                      <a:picLocks noChangeAspect="1" noChangeArrowheads="1"/>
                    </pic:cNvPicPr>
                  </pic:nvPicPr>
                  <pic:blipFill>
                    <a:blip r:embed="rId59"/>
                    <a:stretch>
                      <a:fillRect/>
                    </a:stretch>
                  </pic:blipFill>
                  <pic:spPr bwMode="auto">
                    <a:xfrm>
                      <a:off x="0" y="0"/>
                      <a:ext cx="5334000" cy="7112000"/>
                    </a:xfrm>
                    <a:prstGeom prst="rect">
                      <a:avLst/>
                    </a:prstGeom>
                    <a:noFill/>
                    <a:ln w="9525">
                      <a:noFill/>
                      <a:headEnd/>
                      <a:tailEnd/>
                    </a:ln>
                  </pic:spPr>
                </pic:pic>
              </a:graphicData>
            </a:graphic>
          </wp:inline>
        </w:drawing>
      </w:r>
    </w:p>
    <w:p w14:paraId="33E87D58" w14:textId="77777777" w:rsidR="00D20E10" w:rsidRPr="00D20E10" w:rsidRDefault="00D20E10" w:rsidP="00D20E10">
      <w:pPr>
        <w:pStyle w:val="Heading3"/>
        <w:rPr>
          <w:rFonts w:asciiTheme="minorHAnsi" w:hAnsiTheme="minorHAnsi" w:cstheme="minorHAnsi"/>
          <w:b w:val="0"/>
          <w:bCs w:val="0"/>
          <w:sz w:val="22"/>
          <w:szCs w:val="22"/>
        </w:rPr>
      </w:pPr>
      <w:r w:rsidRPr="00D20E10">
        <w:rPr>
          <w:rFonts w:asciiTheme="minorHAnsi" w:hAnsiTheme="minorHAnsi" w:cstheme="minorHAnsi"/>
          <w:b w:val="0"/>
          <w:bCs w:val="0"/>
          <w:sz w:val="22"/>
          <w:szCs w:val="22"/>
        </w:rPr>
        <w:t xml:space="preserve">Figure 53. Model coefficients for the A) AVI-based (AIC= 321.36), C) satellite-based (AIC= 334.09), E) lidar-based (AIC= 326.91), and G) composite (AIC= 321.36) </w:t>
      </w:r>
      <w:r w:rsidRPr="00D20E10">
        <w:rPr>
          <w:rFonts w:asciiTheme="minorHAnsi" w:hAnsiTheme="minorHAnsi" w:cstheme="minorHAnsi"/>
          <w:b w:val="0"/>
          <w:bCs w:val="0"/>
          <w:i/>
          <w:sz w:val="22"/>
          <w:szCs w:val="22"/>
        </w:rPr>
        <w:t>N</w:t>
      </w:r>
      <w:r w:rsidRPr="00D20E10">
        <w:rPr>
          <w:rFonts w:asciiTheme="minorHAnsi" w:hAnsiTheme="minorHAnsi" w:cstheme="minorHAnsi"/>
          <w:b w:val="0"/>
          <w:bCs w:val="0"/>
          <w:sz w:val="22"/>
          <w:szCs w:val="22"/>
        </w:rPr>
        <w:t xml:space="preserve">-mixture models </w:t>
      </w:r>
      <w:r w:rsidRPr="00D20E10">
        <w:rPr>
          <w:rFonts w:asciiTheme="minorHAnsi" w:hAnsiTheme="minorHAnsi" w:cstheme="minorHAnsi"/>
          <w:b w:val="0"/>
          <w:bCs w:val="0"/>
          <w:sz w:val="22"/>
          <w:szCs w:val="22"/>
        </w:rPr>
        <w:lastRenderedPageBreak/>
        <w:t xml:space="preserve">predicting abundance of Ovenbird </w:t>
      </w:r>
      <w:proofErr w:type="spellStart"/>
      <w:r w:rsidRPr="00D20E10">
        <w:rPr>
          <w:rFonts w:asciiTheme="minorHAnsi" w:hAnsiTheme="minorHAnsi" w:cstheme="minorHAnsi"/>
          <w:b w:val="0"/>
          <w:bCs w:val="0"/>
          <w:i/>
          <w:sz w:val="22"/>
          <w:szCs w:val="22"/>
        </w:rPr>
        <w:t>Seiurus</w:t>
      </w:r>
      <w:proofErr w:type="spellEnd"/>
      <w:r w:rsidRPr="00D20E10">
        <w:rPr>
          <w:rFonts w:asciiTheme="minorHAnsi" w:hAnsiTheme="minorHAnsi" w:cstheme="minorHAnsi"/>
          <w:b w:val="0"/>
          <w:bCs w:val="0"/>
          <w:i/>
          <w:sz w:val="22"/>
          <w:szCs w:val="22"/>
        </w:rPr>
        <w:t xml:space="preserve"> </w:t>
      </w:r>
      <w:proofErr w:type="spellStart"/>
      <w:r w:rsidRPr="00D20E10">
        <w:rPr>
          <w:rFonts w:asciiTheme="minorHAnsi" w:hAnsiTheme="minorHAnsi" w:cstheme="minorHAnsi"/>
          <w:b w:val="0"/>
          <w:bCs w:val="0"/>
          <w:i/>
          <w:sz w:val="22"/>
          <w:szCs w:val="22"/>
        </w:rPr>
        <w:t>aurocapillus</w:t>
      </w:r>
      <w:proofErr w:type="spellEnd"/>
      <w:r w:rsidRPr="00D20E10">
        <w:rPr>
          <w:rFonts w:asciiTheme="minorHAnsi" w:hAnsiTheme="minorHAnsi" w:cstheme="minorHAnsi"/>
          <w:b w:val="0"/>
          <w:bCs w:val="0"/>
          <w:sz w:val="22"/>
          <w:szCs w:val="22"/>
        </w:rPr>
        <w:t>, along with predicted abundances of this species in the Kirby grid from these respective models (B,D,F,H).</w:t>
      </w:r>
    </w:p>
    <w:p w14:paraId="791D79B3" w14:textId="77777777" w:rsidR="00D20E10" w:rsidRDefault="00D20E10" w:rsidP="00D20E10">
      <w:pPr>
        <w:pStyle w:val="BodyText"/>
      </w:pPr>
      <w:r>
        <w:rPr>
          <w:noProof/>
        </w:rPr>
        <w:drawing>
          <wp:inline distT="0" distB="0" distL="0" distR="0" wp14:anchorId="7AD2B4F8" wp14:editId="0075927F">
            <wp:extent cx="5334000" cy="69342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OVEN.png"/>
                    <pic:cNvPicPr>
                      <a:picLocks noChangeAspect="1" noChangeArrowheads="1"/>
                    </pic:cNvPicPr>
                  </pic:nvPicPr>
                  <pic:blipFill>
                    <a:blip r:embed="rId60"/>
                    <a:stretch>
                      <a:fillRect/>
                    </a:stretch>
                  </pic:blipFill>
                  <pic:spPr bwMode="auto">
                    <a:xfrm>
                      <a:off x="0" y="0"/>
                      <a:ext cx="5334000" cy="6934200"/>
                    </a:xfrm>
                    <a:prstGeom prst="rect">
                      <a:avLst/>
                    </a:prstGeom>
                    <a:noFill/>
                    <a:ln w="9525">
                      <a:noFill/>
                      <a:headEnd/>
                      <a:tailEnd/>
                    </a:ln>
                  </pic:spPr>
                </pic:pic>
              </a:graphicData>
            </a:graphic>
          </wp:inline>
        </w:drawing>
      </w:r>
    </w:p>
    <w:p w14:paraId="50F50535" w14:textId="4557EC6D" w:rsidR="00C05A46" w:rsidRPr="00A4005A" w:rsidRDefault="0095369B" w:rsidP="00D20E10">
      <w:pPr>
        <w:pStyle w:val="Heading3"/>
        <w:rPr>
          <w:rFonts w:asciiTheme="minorHAnsi" w:hAnsiTheme="minorHAnsi" w:cstheme="minorHAnsi"/>
          <w:b w:val="0"/>
          <w:bCs w:val="0"/>
          <w:sz w:val="22"/>
          <w:szCs w:val="22"/>
        </w:rPr>
      </w:pPr>
      <w:r w:rsidRPr="00D20E10">
        <w:rPr>
          <w:rFonts w:asciiTheme="minorHAnsi" w:hAnsiTheme="minorHAnsi" w:cstheme="minorHAnsi"/>
          <w:b w:val="0"/>
          <w:bCs w:val="0"/>
          <w:sz w:val="22"/>
          <w:szCs w:val="22"/>
        </w:rPr>
        <w:t xml:space="preserve">Figure 54. </w:t>
      </w:r>
      <w:r w:rsidR="00C05A46" w:rsidRPr="00D20E10">
        <w:rPr>
          <w:rFonts w:asciiTheme="minorHAnsi" w:hAnsiTheme="minorHAnsi" w:cstheme="minorHAnsi"/>
          <w:b w:val="0"/>
          <w:bCs w:val="0"/>
          <w:sz w:val="22"/>
          <w:szCs w:val="22"/>
        </w:rPr>
        <w:t>Model coefficients for the bes</w:t>
      </w:r>
      <w:r w:rsidR="00C05A46" w:rsidRPr="00A4005A">
        <w:rPr>
          <w:rFonts w:asciiTheme="minorHAnsi" w:hAnsiTheme="minorHAnsi" w:cstheme="minorHAnsi"/>
          <w:b w:val="0"/>
          <w:bCs w:val="0"/>
          <w:sz w:val="22"/>
          <w:szCs w:val="22"/>
        </w:rPr>
        <w:t xml:space="preserve">t </w:t>
      </w:r>
      <w:r w:rsidR="00C05A46" w:rsidRPr="00A4005A">
        <w:rPr>
          <w:rFonts w:asciiTheme="minorHAnsi" w:hAnsiTheme="minorHAnsi" w:cstheme="minorHAnsi"/>
          <w:b w:val="0"/>
          <w:bCs w:val="0"/>
          <w:i/>
          <w:sz w:val="22"/>
          <w:szCs w:val="22"/>
        </w:rPr>
        <w:t>N</w:t>
      </w:r>
      <w:r w:rsidR="00C05A46" w:rsidRPr="00A4005A">
        <w:rPr>
          <w:rFonts w:asciiTheme="minorHAnsi" w:hAnsiTheme="minorHAnsi" w:cstheme="minorHAnsi"/>
          <w:b w:val="0"/>
          <w:bCs w:val="0"/>
          <w:sz w:val="22"/>
          <w:szCs w:val="22"/>
        </w:rPr>
        <w:t xml:space="preserve">-mixture model predicting abundance of Palm Warbler </w:t>
      </w:r>
      <w:proofErr w:type="spellStart"/>
      <w:r w:rsidR="00C05A46" w:rsidRPr="00A4005A">
        <w:rPr>
          <w:rFonts w:asciiTheme="minorHAnsi" w:hAnsiTheme="minorHAnsi" w:cstheme="minorHAnsi"/>
          <w:b w:val="0"/>
          <w:bCs w:val="0"/>
          <w:i/>
          <w:sz w:val="22"/>
          <w:szCs w:val="22"/>
        </w:rPr>
        <w:t>Setophaga</w:t>
      </w:r>
      <w:proofErr w:type="spellEnd"/>
      <w:r w:rsidR="00C05A46" w:rsidRPr="00A4005A">
        <w:rPr>
          <w:rFonts w:asciiTheme="minorHAnsi" w:hAnsiTheme="minorHAnsi" w:cstheme="minorHAnsi"/>
          <w:b w:val="0"/>
          <w:bCs w:val="0"/>
          <w:i/>
          <w:sz w:val="22"/>
          <w:szCs w:val="22"/>
        </w:rPr>
        <w:t xml:space="preserve"> palmarum</w:t>
      </w:r>
      <w:r w:rsidR="00C05A46" w:rsidRPr="00A4005A">
        <w:rPr>
          <w:rFonts w:asciiTheme="minorHAnsi" w:hAnsiTheme="minorHAnsi" w:cstheme="minorHAnsi"/>
          <w:b w:val="0"/>
          <w:bCs w:val="0"/>
          <w:sz w:val="22"/>
          <w:szCs w:val="22"/>
        </w:rPr>
        <w:t xml:space="preserve"> </w:t>
      </w:r>
      <w:r w:rsidR="000A291A" w:rsidRPr="00A4005A">
        <w:rPr>
          <w:rFonts w:asciiTheme="minorHAnsi" w:hAnsiTheme="minorHAnsi" w:cstheme="minorHAnsi"/>
          <w:b w:val="0"/>
          <w:bCs w:val="0"/>
          <w:sz w:val="22"/>
          <w:szCs w:val="22"/>
        </w:rPr>
        <w:t xml:space="preserve">from Alberta Vegetation Inventory (AVI) shapefile-based data </w:t>
      </w:r>
      <w:r w:rsidR="00C05A46" w:rsidRPr="00A4005A">
        <w:rPr>
          <w:rFonts w:asciiTheme="minorHAnsi" w:hAnsiTheme="minorHAnsi" w:cstheme="minorHAnsi"/>
          <w:b w:val="0"/>
          <w:bCs w:val="0"/>
          <w:sz w:val="22"/>
          <w:szCs w:val="22"/>
        </w:rPr>
        <w:t xml:space="preserve">at the </w:t>
      </w:r>
      <w:r w:rsidR="002B2908" w:rsidRPr="00A4005A">
        <w:rPr>
          <w:rFonts w:asciiTheme="minorHAnsi" w:hAnsiTheme="minorHAnsi" w:cstheme="minorHAnsi"/>
          <w:b w:val="0"/>
          <w:bCs w:val="0"/>
          <w:sz w:val="22"/>
          <w:szCs w:val="22"/>
        </w:rPr>
        <w:t xml:space="preserve">50-m scale (AIC= 168.49) (A), 150-m scale (AIC= 153.98) (C), </w:t>
      </w:r>
      <w:r w:rsidR="00C05A46" w:rsidRPr="00A4005A">
        <w:rPr>
          <w:rFonts w:asciiTheme="minorHAnsi" w:hAnsiTheme="minorHAnsi" w:cstheme="minorHAnsi"/>
          <w:b w:val="0"/>
          <w:bCs w:val="0"/>
          <w:sz w:val="22"/>
          <w:szCs w:val="22"/>
        </w:rPr>
        <w:t xml:space="preserve">and 500-m scale (AIC= 164.2) </w:t>
      </w:r>
      <w:r w:rsidR="00C05A46" w:rsidRPr="00A4005A">
        <w:rPr>
          <w:rFonts w:asciiTheme="minorHAnsi" w:hAnsiTheme="minorHAnsi" w:cstheme="minorHAnsi"/>
          <w:b w:val="0"/>
          <w:bCs w:val="0"/>
          <w:sz w:val="22"/>
          <w:szCs w:val="22"/>
        </w:rPr>
        <w:lastRenderedPageBreak/>
        <w:t>(E), along with predicted abundances of this species in the Kirby grid from these respective models (B,D,F).</w:t>
      </w:r>
    </w:p>
    <w:p w14:paraId="62D5A216" w14:textId="77777777" w:rsidR="00C05A46" w:rsidRDefault="00C05A46" w:rsidP="00C05A46">
      <w:pPr>
        <w:pStyle w:val="BodyText"/>
      </w:pPr>
      <w:r>
        <w:rPr>
          <w:noProof/>
        </w:rPr>
        <w:drawing>
          <wp:inline distT="0" distB="0" distL="0" distR="0" wp14:anchorId="214BE674" wp14:editId="77D4B539">
            <wp:extent cx="5334000" cy="7112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PAWA.png"/>
                    <pic:cNvPicPr>
                      <a:picLocks noChangeAspect="1" noChangeArrowheads="1"/>
                    </pic:cNvPicPr>
                  </pic:nvPicPr>
                  <pic:blipFill>
                    <a:blip r:embed="rId61"/>
                    <a:stretch>
                      <a:fillRect/>
                    </a:stretch>
                  </pic:blipFill>
                  <pic:spPr bwMode="auto">
                    <a:xfrm>
                      <a:off x="0" y="0"/>
                      <a:ext cx="5334000" cy="7112000"/>
                    </a:xfrm>
                    <a:prstGeom prst="rect">
                      <a:avLst/>
                    </a:prstGeom>
                    <a:noFill/>
                    <a:ln w="9525">
                      <a:noFill/>
                      <a:headEnd/>
                      <a:tailEnd/>
                    </a:ln>
                  </pic:spPr>
                </pic:pic>
              </a:graphicData>
            </a:graphic>
          </wp:inline>
        </w:drawing>
      </w:r>
    </w:p>
    <w:p w14:paraId="603F299C" w14:textId="77777777" w:rsidR="00A4005A" w:rsidRPr="00A4005A" w:rsidRDefault="00A4005A" w:rsidP="00A4005A">
      <w:pPr>
        <w:pStyle w:val="Heading3"/>
        <w:rPr>
          <w:rFonts w:asciiTheme="minorHAnsi" w:hAnsiTheme="minorHAnsi" w:cstheme="minorHAnsi"/>
          <w:b w:val="0"/>
          <w:bCs w:val="0"/>
          <w:sz w:val="22"/>
          <w:szCs w:val="22"/>
        </w:rPr>
      </w:pPr>
      <w:r w:rsidRPr="00A4005A">
        <w:rPr>
          <w:rFonts w:asciiTheme="minorHAnsi" w:hAnsiTheme="minorHAnsi" w:cstheme="minorHAnsi"/>
          <w:b w:val="0"/>
          <w:bCs w:val="0"/>
          <w:sz w:val="22"/>
          <w:szCs w:val="22"/>
        </w:rPr>
        <w:t xml:space="preserve">Figure 55. Model coefficients for the best </w:t>
      </w:r>
      <w:r w:rsidRPr="00A4005A">
        <w:rPr>
          <w:rFonts w:asciiTheme="minorHAnsi" w:hAnsiTheme="minorHAnsi" w:cstheme="minorHAnsi"/>
          <w:b w:val="0"/>
          <w:bCs w:val="0"/>
          <w:i/>
          <w:sz w:val="22"/>
          <w:szCs w:val="22"/>
        </w:rPr>
        <w:t>N</w:t>
      </w:r>
      <w:r w:rsidRPr="00A4005A">
        <w:rPr>
          <w:rFonts w:asciiTheme="minorHAnsi" w:hAnsiTheme="minorHAnsi" w:cstheme="minorHAnsi"/>
          <w:b w:val="0"/>
          <w:bCs w:val="0"/>
          <w:sz w:val="22"/>
          <w:szCs w:val="22"/>
        </w:rPr>
        <w:t xml:space="preserve">-mixture model predicting abundance of Palm Warbler </w:t>
      </w:r>
      <w:proofErr w:type="spellStart"/>
      <w:r w:rsidRPr="00A4005A">
        <w:rPr>
          <w:rFonts w:asciiTheme="minorHAnsi" w:hAnsiTheme="minorHAnsi" w:cstheme="minorHAnsi"/>
          <w:b w:val="0"/>
          <w:bCs w:val="0"/>
          <w:i/>
          <w:sz w:val="22"/>
          <w:szCs w:val="22"/>
        </w:rPr>
        <w:t>Setophaga</w:t>
      </w:r>
      <w:proofErr w:type="spellEnd"/>
      <w:r w:rsidRPr="00A4005A">
        <w:rPr>
          <w:rFonts w:asciiTheme="minorHAnsi" w:hAnsiTheme="minorHAnsi" w:cstheme="minorHAnsi"/>
          <w:b w:val="0"/>
          <w:bCs w:val="0"/>
          <w:i/>
          <w:sz w:val="22"/>
          <w:szCs w:val="22"/>
        </w:rPr>
        <w:t xml:space="preserve"> palmarum</w:t>
      </w:r>
      <w:r w:rsidRPr="00A4005A">
        <w:rPr>
          <w:rFonts w:asciiTheme="minorHAnsi" w:hAnsiTheme="minorHAnsi" w:cstheme="minorHAnsi"/>
          <w:b w:val="0"/>
          <w:bCs w:val="0"/>
          <w:sz w:val="22"/>
          <w:szCs w:val="22"/>
        </w:rPr>
        <w:t xml:space="preserve"> from satellite-based data at the 50-m scale (AIC= 166.13) (A), </w:t>
      </w:r>
      <w:r w:rsidRPr="00A4005A">
        <w:rPr>
          <w:rFonts w:asciiTheme="minorHAnsi" w:hAnsiTheme="minorHAnsi" w:cstheme="minorHAnsi"/>
          <w:b w:val="0"/>
          <w:bCs w:val="0"/>
          <w:sz w:val="22"/>
          <w:szCs w:val="22"/>
        </w:rPr>
        <w:lastRenderedPageBreak/>
        <w:t>150-m scale (AIC= 165.04) (C), and 500-m scale (AIC= 164.33) (E), along with predicted abundances of this species in the Kirby grid from these respective models (B,D,F).</w:t>
      </w:r>
    </w:p>
    <w:p w14:paraId="722C237B" w14:textId="77777777" w:rsidR="00A4005A" w:rsidRDefault="00A4005A" w:rsidP="00A4005A">
      <w:pPr>
        <w:pStyle w:val="BodyText"/>
      </w:pPr>
      <w:r>
        <w:rPr>
          <w:noProof/>
        </w:rPr>
        <w:drawing>
          <wp:inline distT="0" distB="0" distL="0" distR="0" wp14:anchorId="225A0F69" wp14:editId="740DEE02">
            <wp:extent cx="5334000" cy="71120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PAWA.png"/>
                    <pic:cNvPicPr>
                      <a:picLocks noChangeAspect="1" noChangeArrowheads="1"/>
                    </pic:cNvPicPr>
                  </pic:nvPicPr>
                  <pic:blipFill>
                    <a:blip r:embed="rId62"/>
                    <a:stretch>
                      <a:fillRect/>
                    </a:stretch>
                  </pic:blipFill>
                  <pic:spPr bwMode="auto">
                    <a:xfrm>
                      <a:off x="0" y="0"/>
                      <a:ext cx="5334000" cy="7112000"/>
                    </a:xfrm>
                    <a:prstGeom prst="rect">
                      <a:avLst/>
                    </a:prstGeom>
                    <a:noFill/>
                    <a:ln w="9525">
                      <a:noFill/>
                      <a:headEnd/>
                      <a:tailEnd/>
                    </a:ln>
                  </pic:spPr>
                </pic:pic>
              </a:graphicData>
            </a:graphic>
          </wp:inline>
        </w:drawing>
      </w:r>
    </w:p>
    <w:p w14:paraId="6CD01F32" w14:textId="77777777" w:rsidR="00A4005A" w:rsidRPr="00A4005A" w:rsidRDefault="00A4005A" w:rsidP="00A4005A">
      <w:pPr>
        <w:pStyle w:val="Heading3"/>
        <w:rPr>
          <w:rFonts w:asciiTheme="minorHAnsi" w:hAnsiTheme="minorHAnsi" w:cstheme="minorHAnsi"/>
          <w:b w:val="0"/>
          <w:bCs w:val="0"/>
          <w:sz w:val="22"/>
          <w:szCs w:val="22"/>
        </w:rPr>
      </w:pPr>
      <w:r w:rsidRPr="00A4005A">
        <w:rPr>
          <w:rFonts w:asciiTheme="minorHAnsi" w:hAnsiTheme="minorHAnsi" w:cstheme="minorHAnsi"/>
          <w:b w:val="0"/>
          <w:bCs w:val="0"/>
          <w:sz w:val="22"/>
          <w:szCs w:val="22"/>
        </w:rPr>
        <w:t xml:space="preserve">Figure 56. Model coefficients for the best </w:t>
      </w:r>
      <w:r w:rsidRPr="00A4005A">
        <w:rPr>
          <w:rFonts w:asciiTheme="minorHAnsi" w:hAnsiTheme="minorHAnsi" w:cstheme="minorHAnsi"/>
          <w:b w:val="0"/>
          <w:bCs w:val="0"/>
          <w:i/>
          <w:sz w:val="22"/>
          <w:szCs w:val="22"/>
        </w:rPr>
        <w:t>N</w:t>
      </w:r>
      <w:r w:rsidRPr="00A4005A">
        <w:rPr>
          <w:rFonts w:asciiTheme="minorHAnsi" w:hAnsiTheme="minorHAnsi" w:cstheme="minorHAnsi"/>
          <w:b w:val="0"/>
          <w:bCs w:val="0"/>
          <w:sz w:val="22"/>
          <w:szCs w:val="22"/>
        </w:rPr>
        <w:t xml:space="preserve">-mixture model predicting abundance of Palm Warbler </w:t>
      </w:r>
      <w:proofErr w:type="spellStart"/>
      <w:r w:rsidRPr="00A4005A">
        <w:rPr>
          <w:rFonts w:asciiTheme="minorHAnsi" w:hAnsiTheme="minorHAnsi" w:cstheme="minorHAnsi"/>
          <w:b w:val="0"/>
          <w:bCs w:val="0"/>
          <w:i/>
          <w:sz w:val="22"/>
          <w:szCs w:val="22"/>
        </w:rPr>
        <w:t>Setophaga</w:t>
      </w:r>
      <w:proofErr w:type="spellEnd"/>
      <w:r w:rsidRPr="00A4005A">
        <w:rPr>
          <w:rFonts w:asciiTheme="minorHAnsi" w:hAnsiTheme="minorHAnsi" w:cstheme="minorHAnsi"/>
          <w:b w:val="0"/>
          <w:bCs w:val="0"/>
          <w:i/>
          <w:sz w:val="22"/>
          <w:szCs w:val="22"/>
        </w:rPr>
        <w:t xml:space="preserve"> palmarum</w:t>
      </w:r>
      <w:r w:rsidRPr="00A4005A">
        <w:rPr>
          <w:rFonts w:asciiTheme="minorHAnsi" w:hAnsiTheme="minorHAnsi" w:cstheme="minorHAnsi"/>
          <w:b w:val="0"/>
          <w:bCs w:val="0"/>
          <w:sz w:val="22"/>
          <w:szCs w:val="22"/>
        </w:rPr>
        <w:t xml:space="preserve"> from LIDAR-based data at the 150-m scale (AIC= 159.23) (A), and </w:t>
      </w:r>
      <w:r w:rsidRPr="00A4005A">
        <w:rPr>
          <w:rFonts w:asciiTheme="minorHAnsi" w:hAnsiTheme="minorHAnsi" w:cstheme="minorHAnsi"/>
          <w:b w:val="0"/>
          <w:bCs w:val="0"/>
          <w:sz w:val="22"/>
          <w:szCs w:val="22"/>
        </w:rPr>
        <w:lastRenderedPageBreak/>
        <w:t>500-m scale (AIC= 156.91) (C), along with predicted abundances of this species in the Kirby grid from these respective models (B,D).</w:t>
      </w:r>
    </w:p>
    <w:p w14:paraId="0749ACC4" w14:textId="77777777" w:rsidR="00A4005A" w:rsidRDefault="00A4005A" w:rsidP="00A4005A">
      <w:pPr>
        <w:pStyle w:val="BodyText"/>
      </w:pPr>
      <w:r>
        <w:rPr>
          <w:noProof/>
        </w:rPr>
        <w:drawing>
          <wp:inline distT="0" distB="0" distL="0" distR="0" wp14:anchorId="30758863" wp14:editId="27FE05BF">
            <wp:extent cx="5334000" cy="71120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PAWA.png"/>
                    <pic:cNvPicPr>
                      <a:picLocks noChangeAspect="1" noChangeArrowheads="1"/>
                    </pic:cNvPicPr>
                  </pic:nvPicPr>
                  <pic:blipFill>
                    <a:blip r:embed="rId63"/>
                    <a:stretch>
                      <a:fillRect/>
                    </a:stretch>
                  </pic:blipFill>
                  <pic:spPr bwMode="auto">
                    <a:xfrm>
                      <a:off x="0" y="0"/>
                      <a:ext cx="5334000" cy="7112000"/>
                    </a:xfrm>
                    <a:prstGeom prst="rect">
                      <a:avLst/>
                    </a:prstGeom>
                    <a:noFill/>
                    <a:ln w="9525">
                      <a:noFill/>
                      <a:headEnd/>
                      <a:tailEnd/>
                    </a:ln>
                  </pic:spPr>
                </pic:pic>
              </a:graphicData>
            </a:graphic>
          </wp:inline>
        </w:drawing>
      </w:r>
    </w:p>
    <w:p w14:paraId="432ED097" w14:textId="77777777" w:rsidR="00A4005A" w:rsidRPr="00A4005A" w:rsidRDefault="00A4005A" w:rsidP="00A4005A">
      <w:pPr>
        <w:pStyle w:val="Heading3"/>
        <w:rPr>
          <w:rFonts w:asciiTheme="minorHAnsi" w:hAnsiTheme="minorHAnsi" w:cstheme="minorHAnsi"/>
          <w:b w:val="0"/>
          <w:bCs w:val="0"/>
          <w:sz w:val="22"/>
          <w:szCs w:val="22"/>
        </w:rPr>
      </w:pPr>
      <w:r w:rsidRPr="00A4005A">
        <w:rPr>
          <w:rFonts w:asciiTheme="minorHAnsi" w:hAnsiTheme="minorHAnsi" w:cstheme="minorHAnsi"/>
          <w:b w:val="0"/>
          <w:bCs w:val="0"/>
          <w:sz w:val="22"/>
          <w:szCs w:val="22"/>
        </w:rPr>
        <w:t xml:space="preserve">Figure 57. Model coefficients for the A) AVI-based (AIC= 153.98), C) satellite-based (AIC= 164.33), E) lidar-based (AIC= 156.91), and G) composite (AIC= 151.97) </w:t>
      </w:r>
      <w:r w:rsidRPr="00A4005A">
        <w:rPr>
          <w:rFonts w:asciiTheme="minorHAnsi" w:hAnsiTheme="minorHAnsi" w:cstheme="minorHAnsi"/>
          <w:b w:val="0"/>
          <w:bCs w:val="0"/>
          <w:i/>
          <w:sz w:val="22"/>
          <w:szCs w:val="22"/>
        </w:rPr>
        <w:t>N</w:t>
      </w:r>
      <w:r w:rsidRPr="00A4005A">
        <w:rPr>
          <w:rFonts w:asciiTheme="minorHAnsi" w:hAnsiTheme="minorHAnsi" w:cstheme="minorHAnsi"/>
          <w:b w:val="0"/>
          <w:bCs w:val="0"/>
          <w:sz w:val="22"/>
          <w:szCs w:val="22"/>
        </w:rPr>
        <w:t xml:space="preserve">-mixture models </w:t>
      </w:r>
      <w:r w:rsidRPr="00A4005A">
        <w:rPr>
          <w:rFonts w:asciiTheme="minorHAnsi" w:hAnsiTheme="minorHAnsi" w:cstheme="minorHAnsi"/>
          <w:b w:val="0"/>
          <w:bCs w:val="0"/>
          <w:sz w:val="22"/>
          <w:szCs w:val="22"/>
        </w:rPr>
        <w:lastRenderedPageBreak/>
        <w:t xml:space="preserve">predicting abundance of Palm Warbler </w:t>
      </w:r>
      <w:proofErr w:type="spellStart"/>
      <w:r w:rsidRPr="00A4005A">
        <w:rPr>
          <w:rFonts w:asciiTheme="minorHAnsi" w:hAnsiTheme="minorHAnsi" w:cstheme="minorHAnsi"/>
          <w:b w:val="0"/>
          <w:bCs w:val="0"/>
          <w:i/>
          <w:sz w:val="22"/>
          <w:szCs w:val="22"/>
        </w:rPr>
        <w:t>Setophaga</w:t>
      </w:r>
      <w:proofErr w:type="spellEnd"/>
      <w:r w:rsidRPr="00A4005A">
        <w:rPr>
          <w:rFonts w:asciiTheme="minorHAnsi" w:hAnsiTheme="minorHAnsi" w:cstheme="minorHAnsi"/>
          <w:b w:val="0"/>
          <w:bCs w:val="0"/>
          <w:i/>
          <w:sz w:val="22"/>
          <w:szCs w:val="22"/>
        </w:rPr>
        <w:t xml:space="preserve"> palmarum</w:t>
      </w:r>
      <w:r w:rsidRPr="00A4005A">
        <w:rPr>
          <w:rFonts w:asciiTheme="minorHAnsi" w:hAnsiTheme="minorHAnsi" w:cstheme="minorHAnsi"/>
          <w:b w:val="0"/>
          <w:bCs w:val="0"/>
          <w:sz w:val="22"/>
          <w:szCs w:val="22"/>
        </w:rPr>
        <w:t>, along with predicted abundances of this species in the Kirby grid from these respective models (B,D,F,H).</w:t>
      </w:r>
    </w:p>
    <w:p w14:paraId="76051422" w14:textId="77777777" w:rsidR="00A4005A" w:rsidRDefault="00A4005A" w:rsidP="00A4005A">
      <w:pPr>
        <w:pStyle w:val="BodyText"/>
      </w:pPr>
      <w:r>
        <w:rPr>
          <w:noProof/>
        </w:rPr>
        <w:drawing>
          <wp:inline distT="0" distB="0" distL="0" distR="0" wp14:anchorId="3BE2500B" wp14:editId="74257ADA">
            <wp:extent cx="5334000" cy="69342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PAWA.png"/>
                    <pic:cNvPicPr>
                      <a:picLocks noChangeAspect="1" noChangeArrowheads="1"/>
                    </pic:cNvPicPr>
                  </pic:nvPicPr>
                  <pic:blipFill>
                    <a:blip r:embed="rId64"/>
                    <a:stretch>
                      <a:fillRect/>
                    </a:stretch>
                  </pic:blipFill>
                  <pic:spPr bwMode="auto">
                    <a:xfrm>
                      <a:off x="0" y="0"/>
                      <a:ext cx="5334000" cy="6934200"/>
                    </a:xfrm>
                    <a:prstGeom prst="rect">
                      <a:avLst/>
                    </a:prstGeom>
                    <a:noFill/>
                    <a:ln w="9525">
                      <a:noFill/>
                      <a:headEnd/>
                      <a:tailEnd/>
                    </a:ln>
                  </pic:spPr>
                </pic:pic>
              </a:graphicData>
            </a:graphic>
          </wp:inline>
        </w:drawing>
      </w:r>
    </w:p>
    <w:p w14:paraId="38B80C0C" w14:textId="3673E383" w:rsidR="00C05A46" w:rsidRPr="00A4005A" w:rsidRDefault="00A4005A" w:rsidP="00A4005A">
      <w:pPr>
        <w:pStyle w:val="Heading3"/>
        <w:rPr>
          <w:rFonts w:asciiTheme="minorHAnsi" w:hAnsiTheme="minorHAnsi" w:cstheme="minorHAnsi"/>
          <w:b w:val="0"/>
          <w:bCs w:val="0"/>
          <w:sz w:val="22"/>
          <w:szCs w:val="22"/>
        </w:rPr>
      </w:pPr>
      <w:r w:rsidRPr="00A4005A">
        <w:rPr>
          <w:rFonts w:asciiTheme="minorHAnsi" w:hAnsiTheme="minorHAnsi" w:cstheme="minorHAnsi"/>
          <w:b w:val="0"/>
          <w:bCs w:val="0"/>
          <w:sz w:val="22"/>
          <w:szCs w:val="22"/>
        </w:rPr>
        <w:t xml:space="preserve">Figure 58. </w:t>
      </w:r>
      <w:r w:rsidR="00C05A46" w:rsidRPr="00A4005A">
        <w:rPr>
          <w:rFonts w:asciiTheme="minorHAnsi" w:hAnsiTheme="minorHAnsi" w:cstheme="minorHAnsi"/>
          <w:b w:val="0"/>
          <w:bCs w:val="0"/>
          <w:sz w:val="22"/>
          <w:szCs w:val="22"/>
        </w:rPr>
        <w:t xml:space="preserve">Model coefficients for the best </w:t>
      </w:r>
      <w:r w:rsidR="00C05A46" w:rsidRPr="00A4005A">
        <w:rPr>
          <w:rFonts w:asciiTheme="minorHAnsi" w:hAnsiTheme="minorHAnsi" w:cstheme="minorHAnsi"/>
          <w:b w:val="0"/>
          <w:bCs w:val="0"/>
          <w:i/>
          <w:sz w:val="22"/>
          <w:szCs w:val="22"/>
        </w:rPr>
        <w:t>N</w:t>
      </w:r>
      <w:r w:rsidR="00C05A46" w:rsidRPr="00A4005A">
        <w:rPr>
          <w:rFonts w:asciiTheme="minorHAnsi" w:hAnsiTheme="minorHAnsi" w:cstheme="minorHAnsi"/>
          <w:b w:val="0"/>
          <w:bCs w:val="0"/>
          <w:sz w:val="22"/>
          <w:szCs w:val="22"/>
        </w:rPr>
        <w:t xml:space="preserve">-mixture model predicting abundance of Red-eyed Vireo </w:t>
      </w:r>
      <w:proofErr w:type="spellStart"/>
      <w:r w:rsidR="00C05A46" w:rsidRPr="00A4005A">
        <w:rPr>
          <w:rFonts w:asciiTheme="minorHAnsi" w:hAnsiTheme="minorHAnsi" w:cstheme="minorHAnsi"/>
          <w:b w:val="0"/>
          <w:bCs w:val="0"/>
          <w:i/>
          <w:sz w:val="22"/>
          <w:szCs w:val="22"/>
        </w:rPr>
        <w:t>Vireo</w:t>
      </w:r>
      <w:proofErr w:type="spellEnd"/>
      <w:r w:rsidR="00C05A46" w:rsidRPr="00A4005A">
        <w:rPr>
          <w:rFonts w:asciiTheme="minorHAnsi" w:hAnsiTheme="minorHAnsi" w:cstheme="minorHAnsi"/>
          <w:b w:val="0"/>
          <w:bCs w:val="0"/>
          <w:i/>
          <w:sz w:val="22"/>
          <w:szCs w:val="22"/>
        </w:rPr>
        <w:t xml:space="preserve"> </w:t>
      </w:r>
      <w:proofErr w:type="spellStart"/>
      <w:r w:rsidR="00C05A46" w:rsidRPr="00A4005A">
        <w:rPr>
          <w:rFonts w:asciiTheme="minorHAnsi" w:hAnsiTheme="minorHAnsi" w:cstheme="minorHAnsi"/>
          <w:b w:val="0"/>
          <w:bCs w:val="0"/>
          <w:i/>
          <w:sz w:val="22"/>
          <w:szCs w:val="22"/>
        </w:rPr>
        <w:t>olivaceus</w:t>
      </w:r>
      <w:proofErr w:type="spellEnd"/>
      <w:r w:rsidR="00C05A46" w:rsidRPr="00A4005A">
        <w:rPr>
          <w:rFonts w:asciiTheme="minorHAnsi" w:hAnsiTheme="minorHAnsi" w:cstheme="minorHAnsi"/>
          <w:b w:val="0"/>
          <w:bCs w:val="0"/>
          <w:sz w:val="22"/>
          <w:szCs w:val="22"/>
        </w:rPr>
        <w:t xml:space="preserve"> </w:t>
      </w:r>
      <w:r w:rsidR="000A291A" w:rsidRPr="00A4005A">
        <w:rPr>
          <w:rFonts w:asciiTheme="minorHAnsi" w:hAnsiTheme="minorHAnsi" w:cstheme="minorHAnsi"/>
          <w:b w:val="0"/>
          <w:bCs w:val="0"/>
          <w:sz w:val="22"/>
          <w:szCs w:val="22"/>
        </w:rPr>
        <w:t xml:space="preserve">from Alberta Vegetation Inventory (AVI) shapefile-based data </w:t>
      </w:r>
      <w:r w:rsidR="00C05A46" w:rsidRPr="00A4005A">
        <w:rPr>
          <w:rFonts w:asciiTheme="minorHAnsi" w:hAnsiTheme="minorHAnsi" w:cstheme="minorHAnsi"/>
          <w:b w:val="0"/>
          <w:bCs w:val="0"/>
          <w:sz w:val="22"/>
          <w:szCs w:val="22"/>
        </w:rPr>
        <w:t xml:space="preserve">at the </w:t>
      </w:r>
      <w:r w:rsidR="005042FF" w:rsidRPr="00A4005A">
        <w:rPr>
          <w:rFonts w:asciiTheme="minorHAnsi" w:hAnsiTheme="minorHAnsi" w:cstheme="minorHAnsi"/>
          <w:b w:val="0"/>
          <w:bCs w:val="0"/>
          <w:sz w:val="22"/>
          <w:szCs w:val="22"/>
        </w:rPr>
        <w:t xml:space="preserve">50-m </w:t>
      </w:r>
      <w:r w:rsidR="005042FF" w:rsidRPr="00A4005A">
        <w:rPr>
          <w:rFonts w:asciiTheme="minorHAnsi" w:hAnsiTheme="minorHAnsi" w:cstheme="minorHAnsi"/>
          <w:b w:val="0"/>
          <w:bCs w:val="0"/>
          <w:sz w:val="22"/>
          <w:szCs w:val="22"/>
        </w:rPr>
        <w:lastRenderedPageBreak/>
        <w:t xml:space="preserve">scale (AIC= 289.88) (A), 150-m scale (AIC= 282.5) (C), </w:t>
      </w:r>
      <w:r w:rsidR="00C05A46" w:rsidRPr="00A4005A">
        <w:rPr>
          <w:rFonts w:asciiTheme="minorHAnsi" w:hAnsiTheme="minorHAnsi" w:cstheme="minorHAnsi"/>
          <w:b w:val="0"/>
          <w:bCs w:val="0"/>
          <w:sz w:val="22"/>
          <w:szCs w:val="22"/>
        </w:rPr>
        <w:t>and 500-m scale (AIC= 265.41) (E), along with predicted abundances of this species in the Kirby grid from these respective models (B,D,F).</w:t>
      </w:r>
    </w:p>
    <w:p w14:paraId="07B2EAF9" w14:textId="77777777" w:rsidR="00C05A46" w:rsidRDefault="00C05A46" w:rsidP="00C05A46">
      <w:pPr>
        <w:pStyle w:val="BodyText"/>
      </w:pPr>
      <w:r>
        <w:rPr>
          <w:noProof/>
        </w:rPr>
        <w:drawing>
          <wp:inline distT="0" distB="0" distL="0" distR="0" wp14:anchorId="363937AE" wp14:editId="4C19DE4F">
            <wp:extent cx="5334000" cy="7112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REVI.png"/>
                    <pic:cNvPicPr>
                      <a:picLocks noChangeAspect="1" noChangeArrowheads="1"/>
                    </pic:cNvPicPr>
                  </pic:nvPicPr>
                  <pic:blipFill>
                    <a:blip r:embed="rId65"/>
                    <a:stretch>
                      <a:fillRect/>
                    </a:stretch>
                  </pic:blipFill>
                  <pic:spPr bwMode="auto">
                    <a:xfrm>
                      <a:off x="0" y="0"/>
                      <a:ext cx="5334000" cy="7112000"/>
                    </a:xfrm>
                    <a:prstGeom prst="rect">
                      <a:avLst/>
                    </a:prstGeom>
                    <a:noFill/>
                    <a:ln w="9525">
                      <a:noFill/>
                      <a:headEnd/>
                      <a:tailEnd/>
                    </a:ln>
                  </pic:spPr>
                </pic:pic>
              </a:graphicData>
            </a:graphic>
          </wp:inline>
        </w:drawing>
      </w:r>
    </w:p>
    <w:p w14:paraId="42BA0E55" w14:textId="77777777" w:rsidR="00A4005A" w:rsidRPr="00770DE4" w:rsidRDefault="00A4005A" w:rsidP="00770DE4">
      <w:pPr>
        <w:pStyle w:val="Heading3"/>
        <w:rPr>
          <w:rFonts w:asciiTheme="minorHAnsi" w:hAnsiTheme="minorHAnsi" w:cstheme="minorHAnsi"/>
          <w:b w:val="0"/>
          <w:bCs w:val="0"/>
          <w:sz w:val="22"/>
          <w:szCs w:val="22"/>
        </w:rPr>
      </w:pPr>
      <w:r w:rsidRPr="00770DE4">
        <w:rPr>
          <w:rFonts w:asciiTheme="minorHAnsi" w:hAnsiTheme="minorHAnsi" w:cstheme="minorHAnsi"/>
          <w:b w:val="0"/>
          <w:bCs w:val="0"/>
          <w:sz w:val="22"/>
          <w:szCs w:val="22"/>
        </w:rPr>
        <w:t xml:space="preserve">Figure 59. Model coefficients for the best </w:t>
      </w:r>
      <w:r w:rsidRPr="00770DE4">
        <w:rPr>
          <w:rFonts w:asciiTheme="minorHAnsi" w:hAnsiTheme="minorHAnsi" w:cstheme="minorHAnsi"/>
          <w:b w:val="0"/>
          <w:bCs w:val="0"/>
          <w:i/>
          <w:sz w:val="22"/>
          <w:szCs w:val="22"/>
        </w:rPr>
        <w:t>N</w:t>
      </w:r>
      <w:r w:rsidRPr="00770DE4">
        <w:rPr>
          <w:rFonts w:asciiTheme="minorHAnsi" w:hAnsiTheme="minorHAnsi" w:cstheme="minorHAnsi"/>
          <w:b w:val="0"/>
          <w:bCs w:val="0"/>
          <w:sz w:val="22"/>
          <w:szCs w:val="22"/>
        </w:rPr>
        <w:t xml:space="preserve">-mixture model predicting abundance of Red-eyed Vireo </w:t>
      </w:r>
      <w:proofErr w:type="spellStart"/>
      <w:r w:rsidRPr="00770DE4">
        <w:rPr>
          <w:rFonts w:asciiTheme="minorHAnsi" w:hAnsiTheme="minorHAnsi" w:cstheme="minorHAnsi"/>
          <w:b w:val="0"/>
          <w:bCs w:val="0"/>
          <w:i/>
          <w:sz w:val="22"/>
          <w:szCs w:val="22"/>
        </w:rPr>
        <w:t>Vireo</w:t>
      </w:r>
      <w:proofErr w:type="spellEnd"/>
      <w:r w:rsidRPr="00770DE4">
        <w:rPr>
          <w:rFonts w:asciiTheme="minorHAnsi" w:hAnsiTheme="minorHAnsi" w:cstheme="minorHAnsi"/>
          <w:b w:val="0"/>
          <w:bCs w:val="0"/>
          <w:i/>
          <w:sz w:val="22"/>
          <w:szCs w:val="22"/>
        </w:rPr>
        <w:t xml:space="preserve"> </w:t>
      </w:r>
      <w:proofErr w:type="spellStart"/>
      <w:r w:rsidRPr="00770DE4">
        <w:rPr>
          <w:rFonts w:asciiTheme="minorHAnsi" w:hAnsiTheme="minorHAnsi" w:cstheme="minorHAnsi"/>
          <w:b w:val="0"/>
          <w:bCs w:val="0"/>
          <w:i/>
          <w:sz w:val="22"/>
          <w:szCs w:val="22"/>
        </w:rPr>
        <w:t>olivaceus</w:t>
      </w:r>
      <w:proofErr w:type="spellEnd"/>
      <w:r w:rsidRPr="00770DE4">
        <w:rPr>
          <w:rFonts w:asciiTheme="minorHAnsi" w:hAnsiTheme="minorHAnsi" w:cstheme="minorHAnsi"/>
          <w:b w:val="0"/>
          <w:bCs w:val="0"/>
          <w:sz w:val="22"/>
          <w:szCs w:val="22"/>
        </w:rPr>
        <w:t xml:space="preserve"> from satellite-based data at the 50-m scale (AIC= 286.47) (A), 150-m scale </w:t>
      </w:r>
      <w:r w:rsidRPr="00770DE4">
        <w:rPr>
          <w:rFonts w:asciiTheme="minorHAnsi" w:hAnsiTheme="minorHAnsi" w:cstheme="minorHAnsi"/>
          <w:b w:val="0"/>
          <w:bCs w:val="0"/>
          <w:sz w:val="22"/>
          <w:szCs w:val="22"/>
        </w:rPr>
        <w:lastRenderedPageBreak/>
        <w:t>(AIC= 286.96) (C), and 500-m scale (AIC= 280.83) (E), along with predicted abundances of this species in the Kirby grid from these respective models (B,D,F).</w:t>
      </w:r>
    </w:p>
    <w:p w14:paraId="76C4A945" w14:textId="77777777" w:rsidR="00A4005A" w:rsidRDefault="00A4005A" w:rsidP="00A4005A">
      <w:pPr>
        <w:pStyle w:val="BodyText"/>
      </w:pPr>
      <w:r>
        <w:rPr>
          <w:noProof/>
        </w:rPr>
        <w:drawing>
          <wp:inline distT="0" distB="0" distL="0" distR="0" wp14:anchorId="719EA676" wp14:editId="6E64FA5F">
            <wp:extent cx="5334000" cy="7112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REVI.png"/>
                    <pic:cNvPicPr>
                      <a:picLocks noChangeAspect="1" noChangeArrowheads="1"/>
                    </pic:cNvPicPr>
                  </pic:nvPicPr>
                  <pic:blipFill>
                    <a:blip r:embed="rId66"/>
                    <a:stretch>
                      <a:fillRect/>
                    </a:stretch>
                  </pic:blipFill>
                  <pic:spPr bwMode="auto">
                    <a:xfrm>
                      <a:off x="0" y="0"/>
                      <a:ext cx="5334000" cy="7112000"/>
                    </a:xfrm>
                    <a:prstGeom prst="rect">
                      <a:avLst/>
                    </a:prstGeom>
                    <a:noFill/>
                    <a:ln w="9525">
                      <a:noFill/>
                      <a:headEnd/>
                      <a:tailEnd/>
                    </a:ln>
                  </pic:spPr>
                </pic:pic>
              </a:graphicData>
            </a:graphic>
          </wp:inline>
        </w:drawing>
      </w:r>
    </w:p>
    <w:p w14:paraId="7F59638B" w14:textId="77777777" w:rsidR="00A4005A" w:rsidRPr="00B65E7C" w:rsidRDefault="00A4005A" w:rsidP="00B65E7C">
      <w:pPr>
        <w:pStyle w:val="Heading3"/>
        <w:rPr>
          <w:rFonts w:asciiTheme="minorHAnsi" w:hAnsiTheme="minorHAnsi" w:cstheme="minorHAnsi"/>
          <w:b w:val="0"/>
          <w:bCs w:val="0"/>
          <w:sz w:val="22"/>
          <w:szCs w:val="22"/>
        </w:rPr>
      </w:pPr>
      <w:r w:rsidRPr="00B65E7C">
        <w:rPr>
          <w:rFonts w:asciiTheme="minorHAnsi" w:hAnsiTheme="minorHAnsi" w:cstheme="minorHAnsi"/>
          <w:b w:val="0"/>
          <w:bCs w:val="0"/>
          <w:sz w:val="22"/>
          <w:szCs w:val="22"/>
        </w:rPr>
        <w:t xml:space="preserve">Figure 60. Model coefficients for the best </w:t>
      </w:r>
      <w:r w:rsidRPr="00B65E7C">
        <w:rPr>
          <w:rFonts w:asciiTheme="minorHAnsi" w:hAnsiTheme="minorHAnsi" w:cstheme="minorHAnsi"/>
          <w:b w:val="0"/>
          <w:bCs w:val="0"/>
          <w:i/>
          <w:sz w:val="22"/>
          <w:szCs w:val="22"/>
        </w:rPr>
        <w:t>N</w:t>
      </w:r>
      <w:r w:rsidRPr="00B65E7C">
        <w:rPr>
          <w:rFonts w:asciiTheme="minorHAnsi" w:hAnsiTheme="minorHAnsi" w:cstheme="minorHAnsi"/>
          <w:b w:val="0"/>
          <w:bCs w:val="0"/>
          <w:sz w:val="22"/>
          <w:szCs w:val="22"/>
        </w:rPr>
        <w:t xml:space="preserve">-mixture model predicting abundance of Red-eyed Vireo </w:t>
      </w:r>
      <w:proofErr w:type="spellStart"/>
      <w:r w:rsidRPr="00B65E7C">
        <w:rPr>
          <w:rFonts w:asciiTheme="minorHAnsi" w:hAnsiTheme="minorHAnsi" w:cstheme="minorHAnsi"/>
          <w:b w:val="0"/>
          <w:bCs w:val="0"/>
          <w:i/>
          <w:sz w:val="22"/>
          <w:szCs w:val="22"/>
        </w:rPr>
        <w:t>Vireo</w:t>
      </w:r>
      <w:proofErr w:type="spellEnd"/>
      <w:r w:rsidRPr="00B65E7C">
        <w:rPr>
          <w:rFonts w:asciiTheme="minorHAnsi" w:hAnsiTheme="minorHAnsi" w:cstheme="minorHAnsi"/>
          <w:b w:val="0"/>
          <w:bCs w:val="0"/>
          <w:i/>
          <w:sz w:val="22"/>
          <w:szCs w:val="22"/>
        </w:rPr>
        <w:t xml:space="preserve"> </w:t>
      </w:r>
      <w:proofErr w:type="spellStart"/>
      <w:r w:rsidRPr="00B65E7C">
        <w:rPr>
          <w:rFonts w:asciiTheme="minorHAnsi" w:hAnsiTheme="minorHAnsi" w:cstheme="minorHAnsi"/>
          <w:b w:val="0"/>
          <w:bCs w:val="0"/>
          <w:i/>
          <w:sz w:val="22"/>
          <w:szCs w:val="22"/>
        </w:rPr>
        <w:t>olivaceus</w:t>
      </w:r>
      <w:proofErr w:type="spellEnd"/>
      <w:r w:rsidRPr="00B65E7C">
        <w:rPr>
          <w:rFonts w:asciiTheme="minorHAnsi" w:hAnsiTheme="minorHAnsi" w:cstheme="minorHAnsi"/>
          <w:b w:val="0"/>
          <w:bCs w:val="0"/>
          <w:sz w:val="22"/>
          <w:szCs w:val="22"/>
        </w:rPr>
        <w:t xml:space="preserve"> from LIDAR-based data at the 150-m scale (AIC= 293.08) (A), and 500-m </w:t>
      </w:r>
      <w:r w:rsidRPr="00B65E7C">
        <w:rPr>
          <w:rFonts w:asciiTheme="minorHAnsi" w:hAnsiTheme="minorHAnsi" w:cstheme="minorHAnsi"/>
          <w:b w:val="0"/>
          <w:bCs w:val="0"/>
          <w:sz w:val="22"/>
          <w:szCs w:val="22"/>
        </w:rPr>
        <w:lastRenderedPageBreak/>
        <w:t>scale (AIC= 286.33) (C), along with predicted abundances of this species in the Kirby grid from these respective models (B,D).</w:t>
      </w:r>
    </w:p>
    <w:p w14:paraId="234CD5AA" w14:textId="77777777" w:rsidR="00A4005A" w:rsidRDefault="00A4005A" w:rsidP="00A4005A">
      <w:pPr>
        <w:pStyle w:val="BodyText"/>
      </w:pPr>
      <w:r>
        <w:rPr>
          <w:noProof/>
        </w:rPr>
        <w:drawing>
          <wp:inline distT="0" distB="0" distL="0" distR="0" wp14:anchorId="55ADB27F" wp14:editId="03A5A6E1">
            <wp:extent cx="5334000" cy="71120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REVI.png"/>
                    <pic:cNvPicPr>
                      <a:picLocks noChangeAspect="1" noChangeArrowheads="1"/>
                    </pic:cNvPicPr>
                  </pic:nvPicPr>
                  <pic:blipFill>
                    <a:blip r:embed="rId67"/>
                    <a:stretch>
                      <a:fillRect/>
                    </a:stretch>
                  </pic:blipFill>
                  <pic:spPr bwMode="auto">
                    <a:xfrm>
                      <a:off x="0" y="0"/>
                      <a:ext cx="5334000" cy="7112000"/>
                    </a:xfrm>
                    <a:prstGeom prst="rect">
                      <a:avLst/>
                    </a:prstGeom>
                    <a:noFill/>
                    <a:ln w="9525">
                      <a:noFill/>
                      <a:headEnd/>
                      <a:tailEnd/>
                    </a:ln>
                  </pic:spPr>
                </pic:pic>
              </a:graphicData>
            </a:graphic>
          </wp:inline>
        </w:drawing>
      </w:r>
    </w:p>
    <w:p w14:paraId="65A7CD95" w14:textId="77777777" w:rsidR="00A4005A" w:rsidRPr="00B65E7C" w:rsidRDefault="00A4005A" w:rsidP="00B65E7C">
      <w:pPr>
        <w:pStyle w:val="Heading3"/>
        <w:rPr>
          <w:rFonts w:asciiTheme="minorHAnsi" w:hAnsiTheme="minorHAnsi" w:cstheme="minorHAnsi"/>
          <w:b w:val="0"/>
          <w:bCs w:val="0"/>
          <w:sz w:val="22"/>
          <w:szCs w:val="22"/>
        </w:rPr>
      </w:pPr>
      <w:r w:rsidRPr="00B65E7C">
        <w:rPr>
          <w:rFonts w:asciiTheme="minorHAnsi" w:hAnsiTheme="minorHAnsi" w:cstheme="minorHAnsi"/>
          <w:b w:val="0"/>
          <w:bCs w:val="0"/>
          <w:sz w:val="22"/>
          <w:szCs w:val="22"/>
        </w:rPr>
        <w:t xml:space="preserve">Figure 61. Model coefficients for the A) AVI-based (AIC= 265.41), C) satellite-based (AIC= 280.83), E) lidar-based (AIC= 286.33), and G) composite (AIC= 263.87) </w:t>
      </w:r>
      <w:r w:rsidRPr="00B65E7C">
        <w:rPr>
          <w:rFonts w:asciiTheme="minorHAnsi" w:hAnsiTheme="minorHAnsi" w:cstheme="minorHAnsi"/>
          <w:b w:val="0"/>
          <w:bCs w:val="0"/>
          <w:i/>
          <w:sz w:val="22"/>
          <w:szCs w:val="22"/>
        </w:rPr>
        <w:t>N</w:t>
      </w:r>
      <w:r w:rsidRPr="00B65E7C">
        <w:rPr>
          <w:rFonts w:asciiTheme="minorHAnsi" w:hAnsiTheme="minorHAnsi" w:cstheme="minorHAnsi"/>
          <w:b w:val="0"/>
          <w:bCs w:val="0"/>
          <w:sz w:val="22"/>
          <w:szCs w:val="22"/>
        </w:rPr>
        <w:t xml:space="preserve">-mixture models </w:t>
      </w:r>
      <w:r w:rsidRPr="00B65E7C">
        <w:rPr>
          <w:rFonts w:asciiTheme="minorHAnsi" w:hAnsiTheme="minorHAnsi" w:cstheme="minorHAnsi"/>
          <w:b w:val="0"/>
          <w:bCs w:val="0"/>
          <w:sz w:val="22"/>
          <w:szCs w:val="22"/>
        </w:rPr>
        <w:lastRenderedPageBreak/>
        <w:t xml:space="preserve">predicting abundance of Red-eyed Vireo </w:t>
      </w:r>
      <w:proofErr w:type="spellStart"/>
      <w:r w:rsidRPr="00B65E7C">
        <w:rPr>
          <w:rFonts w:asciiTheme="minorHAnsi" w:hAnsiTheme="minorHAnsi" w:cstheme="minorHAnsi"/>
          <w:b w:val="0"/>
          <w:bCs w:val="0"/>
          <w:i/>
          <w:sz w:val="22"/>
          <w:szCs w:val="22"/>
        </w:rPr>
        <w:t>Vireo</w:t>
      </w:r>
      <w:proofErr w:type="spellEnd"/>
      <w:r w:rsidRPr="00B65E7C">
        <w:rPr>
          <w:rFonts w:asciiTheme="minorHAnsi" w:hAnsiTheme="minorHAnsi" w:cstheme="minorHAnsi"/>
          <w:b w:val="0"/>
          <w:bCs w:val="0"/>
          <w:i/>
          <w:sz w:val="22"/>
          <w:szCs w:val="22"/>
        </w:rPr>
        <w:t xml:space="preserve"> </w:t>
      </w:r>
      <w:proofErr w:type="spellStart"/>
      <w:r w:rsidRPr="00B65E7C">
        <w:rPr>
          <w:rFonts w:asciiTheme="minorHAnsi" w:hAnsiTheme="minorHAnsi" w:cstheme="minorHAnsi"/>
          <w:b w:val="0"/>
          <w:bCs w:val="0"/>
          <w:i/>
          <w:sz w:val="22"/>
          <w:szCs w:val="22"/>
        </w:rPr>
        <w:t>olivaceus</w:t>
      </w:r>
      <w:proofErr w:type="spellEnd"/>
      <w:r w:rsidRPr="00B65E7C">
        <w:rPr>
          <w:rFonts w:asciiTheme="minorHAnsi" w:hAnsiTheme="minorHAnsi" w:cstheme="minorHAnsi"/>
          <w:b w:val="0"/>
          <w:bCs w:val="0"/>
          <w:sz w:val="22"/>
          <w:szCs w:val="22"/>
        </w:rPr>
        <w:t>, along with predicted abundances of this species in the Kirby grid from these respective models (B,D,F,H).</w:t>
      </w:r>
    </w:p>
    <w:p w14:paraId="7186B474" w14:textId="77777777" w:rsidR="00A4005A" w:rsidRDefault="00A4005A" w:rsidP="00A4005A">
      <w:pPr>
        <w:pStyle w:val="BodyText"/>
      </w:pPr>
      <w:r>
        <w:rPr>
          <w:noProof/>
        </w:rPr>
        <w:drawing>
          <wp:inline distT="0" distB="0" distL="0" distR="0" wp14:anchorId="57C5B27C" wp14:editId="565D3210">
            <wp:extent cx="5334000" cy="69342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REVI.png"/>
                    <pic:cNvPicPr>
                      <a:picLocks noChangeAspect="1" noChangeArrowheads="1"/>
                    </pic:cNvPicPr>
                  </pic:nvPicPr>
                  <pic:blipFill>
                    <a:blip r:embed="rId68"/>
                    <a:stretch>
                      <a:fillRect/>
                    </a:stretch>
                  </pic:blipFill>
                  <pic:spPr bwMode="auto">
                    <a:xfrm>
                      <a:off x="0" y="0"/>
                      <a:ext cx="5334000" cy="6934200"/>
                    </a:xfrm>
                    <a:prstGeom prst="rect">
                      <a:avLst/>
                    </a:prstGeom>
                    <a:noFill/>
                    <a:ln w="9525">
                      <a:noFill/>
                      <a:headEnd/>
                      <a:tailEnd/>
                    </a:ln>
                  </pic:spPr>
                </pic:pic>
              </a:graphicData>
            </a:graphic>
          </wp:inline>
        </w:drawing>
      </w:r>
    </w:p>
    <w:p w14:paraId="75ED184A" w14:textId="4C27D49D" w:rsidR="00C05A46" w:rsidRPr="00B65E7C" w:rsidRDefault="00A4005A" w:rsidP="00B65E7C">
      <w:pPr>
        <w:pStyle w:val="Heading3"/>
        <w:rPr>
          <w:rFonts w:asciiTheme="minorHAnsi" w:hAnsiTheme="minorHAnsi" w:cstheme="minorHAnsi"/>
          <w:b w:val="0"/>
          <w:bCs w:val="0"/>
          <w:sz w:val="22"/>
          <w:szCs w:val="22"/>
        </w:rPr>
      </w:pPr>
      <w:r w:rsidRPr="00B65E7C">
        <w:rPr>
          <w:rFonts w:asciiTheme="minorHAnsi" w:hAnsiTheme="minorHAnsi" w:cstheme="minorHAnsi"/>
          <w:b w:val="0"/>
          <w:bCs w:val="0"/>
          <w:sz w:val="22"/>
          <w:szCs w:val="22"/>
        </w:rPr>
        <w:t xml:space="preserve">Figure 62. </w:t>
      </w:r>
      <w:r w:rsidR="00C05A46" w:rsidRPr="00B65E7C">
        <w:rPr>
          <w:rFonts w:asciiTheme="minorHAnsi" w:hAnsiTheme="minorHAnsi" w:cstheme="minorHAnsi"/>
          <w:b w:val="0"/>
          <w:bCs w:val="0"/>
          <w:sz w:val="22"/>
          <w:szCs w:val="22"/>
        </w:rPr>
        <w:t xml:space="preserve">Model coefficients for the best </w:t>
      </w:r>
      <w:r w:rsidR="00C05A46" w:rsidRPr="00B65E7C">
        <w:rPr>
          <w:rFonts w:asciiTheme="minorHAnsi" w:hAnsiTheme="minorHAnsi" w:cstheme="minorHAnsi"/>
          <w:b w:val="0"/>
          <w:bCs w:val="0"/>
          <w:i/>
          <w:sz w:val="22"/>
          <w:szCs w:val="22"/>
        </w:rPr>
        <w:t>N</w:t>
      </w:r>
      <w:r w:rsidR="00C05A46" w:rsidRPr="00B65E7C">
        <w:rPr>
          <w:rFonts w:asciiTheme="minorHAnsi" w:hAnsiTheme="minorHAnsi" w:cstheme="minorHAnsi"/>
          <w:b w:val="0"/>
          <w:bCs w:val="0"/>
          <w:sz w:val="22"/>
          <w:szCs w:val="22"/>
        </w:rPr>
        <w:t xml:space="preserve">-mixture model predicting abundance of Ruby-crowned Kinglet </w:t>
      </w:r>
      <w:r w:rsidR="00C05A46" w:rsidRPr="00B65E7C">
        <w:rPr>
          <w:rFonts w:asciiTheme="minorHAnsi" w:hAnsiTheme="minorHAnsi" w:cstheme="minorHAnsi"/>
          <w:b w:val="0"/>
          <w:bCs w:val="0"/>
          <w:i/>
          <w:sz w:val="22"/>
          <w:szCs w:val="22"/>
        </w:rPr>
        <w:t>Regulus calendula</w:t>
      </w:r>
      <w:r w:rsidR="00C05A46" w:rsidRPr="00B65E7C">
        <w:rPr>
          <w:rFonts w:asciiTheme="minorHAnsi" w:hAnsiTheme="minorHAnsi" w:cstheme="minorHAnsi"/>
          <w:b w:val="0"/>
          <w:bCs w:val="0"/>
          <w:sz w:val="22"/>
          <w:szCs w:val="22"/>
        </w:rPr>
        <w:t xml:space="preserve"> </w:t>
      </w:r>
      <w:r w:rsidR="000A291A" w:rsidRPr="00B65E7C">
        <w:rPr>
          <w:rFonts w:asciiTheme="minorHAnsi" w:hAnsiTheme="minorHAnsi" w:cstheme="minorHAnsi"/>
          <w:b w:val="0"/>
          <w:bCs w:val="0"/>
          <w:sz w:val="22"/>
          <w:szCs w:val="22"/>
        </w:rPr>
        <w:t xml:space="preserve">from Alberta Vegetation Inventory (AVI) shapefile-based data </w:t>
      </w:r>
      <w:r w:rsidR="00C05A46" w:rsidRPr="00B65E7C">
        <w:rPr>
          <w:rFonts w:asciiTheme="minorHAnsi" w:hAnsiTheme="minorHAnsi" w:cstheme="minorHAnsi"/>
          <w:b w:val="0"/>
          <w:bCs w:val="0"/>
          <w:sz w:val="22"/>
          <w:szCs w:val="22"/>
        </w:rPr>
        <w:t xml:space="preserve">at the </w:t>
      </w:r>
      <w:r w:rsidR="005042FF" w:rsidRPr="00B65E7C">
        <w:rPr>
          <w:rFonts w:asciiTheme="minorHAnsi" w:hAnsiTheme="minorHAnsi" w:cstheme="minorHAnsi"/>
          <w:b w:val="0"/>
          <w:bCs w:val="0"/>
          <w:sz w:val="22"/>
          <w:szCs w:val="22"/>
        </w:rPr>
        <w:t xml:space="preserve">50-m scale (AIC= 361.96) (A), 150-m scale (AIC= 361.85) (C), </w:t>
      </w:r>
      <w:r w:rsidR="00C05A46" w:rsidRPr="00B65E7C">
        <w:rPr>
          <w:rFonts w:asciiTheme="minorHAnsi" w:hAnsiTheme="minorHAnsi" w:cstheme="minorHAnsi"/>
          <w:b w:val="0"/>
          <w:bCs w:val="0"/>
          <w:sz w:val="22"/>
          <w:szCs w:val="22"/>
        </w:rPr>
        <w:t xml:space="preserve">and 500-m scale (AIC= </w:t>
      </w:r>
      <w:r w:rsidR="00C05A46" w:rsidRPr="00B65E7C">
        <w:rPr>
          <w:rFonts w:asciiTheme="minorHAnsi" w:hAnsiTheme="minorHAnsi" w:cstheme="minorHAnsi"/>
          <w:b w:val="0"/>
          <w:bCs w:val="0"/>
          <w:sz w:val="22"/>
          <w:szCs w:val="22"/>
        </w:rPr>
        <w:lastRenderedPageBreak/>
        <w:t>364.5) (E), along with predicted abundances of this species in the Kirby grid from these respective models (B,D,F).</w:t>
      </w:r>
    </w:p>
    <w:p w14:paraId="23C9B3D0" w14:textId="77777777" w:rsidR="00C05A46" w:rsidRDefault="00C05A46" w:rsidP="00C05A46">
      <w:pPr>
        <w:pStyle w:val="BodyText"/>
      </w:pPr>
      <w:r>
        <w:rPr>
          <w:noProof/>
        </w:rPr>
        <w:drawing>
          <wp:inline distT="0" distB="0" distL="0" distR="0" wp14:anchorId="17725D36" wp14:editId="196E924C">
            <wp:extent cx="5334000" cy="7112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RCKI.png"/>
                    <pic:cNvPicPr>
                      <a:picLocks noChangeAspect="1" noChangeArrowheads="1"/>
                    </pic:cNvPicPr>
                  </pic:nvPicPr>
                  <pic:blipFill>
                    <a:blip r:embed="rId69"/>
                    <a:stretch>
                      <a:fillRect/>
                    </a:stretch>
                  </pic:blipFill>
                  <pic:spPr bwMode="auto">
                    <a:xfrm>
                      <a:off x="0" y="0"/>
                      <a:ext cx="5334000" cy="7112000"/>
                    </a:xfrm>
                    <a:prstGeom prst="rect">
                      <a:avLst/>
                    </a:prstGeom>
                    <a:noFill/>
                    <a:ln w="9525">
                      <a:noFill/>
                      <a:headEnd/>
                      <a:tailEnd/>
                    </a:ln>
                  </pic:spPr>
                </pic:pic>
              </a:graphicData>
            </a:graphic>
          </wp:inline>
        </w:drawing>
      </w:r>
    </w:p>
    <w:p w14:paraId="0E32BB6E" w14:textId="77777777" w:rsidR="00B65E7C" w:rsidRPr="00B65E7C" w:rsidRDefault="00B65E7C" w:rsidP="00B65E7C">
      <w:pPr>
        <w:pStyle w:val="Heading3"/>
        <w:rPr>
          <w:rFonts w:asciiTheme="minorHAnsi" w:hAnsiTheme="minorHAnsi" w:cstheme="minorHAnsi"/>
          <w:b w:val="0"/>
          <w:bCs w:val="0"/>
          <w:sz w:val="22"/>
          <w:szCs w:val="22"/>
        </w:rPr>
      </w:pPr>
      <w:r w:rsidRPr="00B65E7C">
        <w:rPr>
          <w:rFonts w:asciiTheme="minorHAnsi" w:hAnsiTheme="minorHAnsi" w:cstheme="minorHAnsi"/>
          <w:b w:val="0"/>
          <w:bCs w:val="0"/>
          <w:sz w:val="22"/>
          <w:szCs w:val="22"/>
        </w:rPr>
        <w:t xml:space="preserve">Figure 63. Model coefficients for the best </w:t>
      </w:r>
      <w:r w:rsidRPr="00B65E7C">
        <w:rPr>
          <w:rFonts w:asciiTheme="minorHAnsi" w:hAnsiTheme="minorHAnsi" w:cstheme="minorHAnsi"/>
          <w:b w:val="0"/>
          <w:bCs w:val="0"/>
          <w:i/>
          <w:sz w:val="22"/>
          <w:szCs w:val="22"/>
        </w:rPr>
        <w:t>N</w:t>
      </w:r>
      <w:r w:rsidRPr="00B65E7C">
        <w:rPr>
          <w:rFonts w:asciiTheme="minorHAnsi" w:hAnsiTheme="minorHAnsi" w:cstheme="minorHAnsi"/>
          <w:b w:val="0"/>
          <w:bCs w:val="0"/>
          <w:sz w:val="22"/>
          <w:szCs w:val="22"/>
        </w:rPr>
        <w:t xml:space="preserve">-mixture model predicting abundance of Ruby-crowned Kinglet </w:t>
      </w:r>
      <w:r w:rsidRPr="00B65E7C">
        <w:rPr>
          <w:rFonts w:asciiTheme="minorHAnsi" w:hAnsiTheme="minorHAnsi" w:cstheme="minorHAnsi"/>
          <w:b w:val="0"/>
          <w:bCs w:val="0"/>
          <w:i/>
          <w:sz w:val="22"/>
          <w:szCs w:val="22"/>
        </w:rPr>
        <w:t>Regulus calendula</w:t>
      </w:r>
      <w:r w:rsidRPr="00B65E7C">
        <w:rPr>
          <w:rFonts w:asciiTheme="minorHAnsi" w:hAnsiTheme="minorHAnsi" w:cstheme="minorHAnsi"/>
          <w:b w:val="0"/>
          <w:bCs w:val="0"/>
          <w:sz w:val="22"/>
          <w:szCs w:val="22"/>
        </w:rPr>
        <w:t xml:space="preserve"> from satellite-based data at the 50-m scale (AIC= 362.17) (A), </w:t>
      </w:r>
      <w:r w:rsidRPr="00B65E7C">
        <w:rPr>
          <w:rFonts w:asciiTheme="minorHAnsi" w:hAnsiTheme="minorHAnsi" w:cstheme="minorHAnsi"/>
          <w:b w:val="0"/>
          <w:bCs w:val="0"/>
          <w:sz w:val="22"/>
          <w:szCs w:val="22"/>
        </w:rPr>
        <w:lastRenderedPageBreak/>
        <w:t>150-m scale (AIC= 362.83) (C), and 500-m scale (AIC= 357.62) (E), along with predicted abundances of this species in the Kirby grid from these respective models (B,D,F).</w:t>
      </w:r>
    </w:p>
    <w:p w14:paraId="4B4D264E" w14:textId="77777777" w:rsidR="00B65E7C" w:rsidRDefault="00B65E7C" w:rsidP="00B65E7C">
      <w:pPr>
        <w:pStyle w:val="BodyText"/>
      </w:pPr>
      <w:r>
        <w:rPr>
          <w:noProof/>
        </w:rPr>
        <w:drawing>
          <wp:inline distT="0" distB="0" distL="0" distR="0" wp14:anchorId="69C352C7" wp14:editId="054B9156">
            <wp:extent cx="5334000" cy="7112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RCKI.png"/>
                    <pic:cNvPicPr>
                      <a:picLocks noChangeAspect="1" noChangeArrowheads="1"/>
                    </pic:cNvPicPr>
                  </pic:nvPicPr>
                  <pic:blipFill>
                    <a:blip r:embed="rId70"/>
                    <a:stretch>
                      <a:fillRect/>
                    </a:stretch>
                  </pic:blipFill>
                  <pic:spPr bwMode="auto">
                    <a:xfrm>
                      <a:off x="0" y="0"/>
                      <a:ext cx="5334000" cy="7112000"/>
                    </a:xfrm>
                    <a:prstGeom prst="rect">
                      <a:avLst/>
                    </a:prstGeom>
                    <a:noFill/>
                    <a:ln w="9525">
                      <a:noFill/>
                      <a:headEnd/>
                      <a:tailEnd/>
                    </a:ln>
                  </pic:spPr>
                </pic:pic>
              </a:graphicData>
            </a:graphic>
          </wp:inline>
        </w:drawing>
      </w:r>
    </w:p>
    <w:p w14:paraId="01023113" w14:textId="77777777" w:rsidR="00B65E7C" w:rsidRPr="00B65E7C" w:rsidRDefault="00B65E7C" w:rsidP="00B65E7C">
      <w:pPr>
        <w:pStyle w:val="Heading3"/>
        <w:rPr>
          <w:rFonts w:asciiTheme="minorHAnsi" w:hAnsiTheme="minorHAnsi" w:cstheme="minorHAnsi"/>
          <w:b w:val="0"/>
          <w:bCs w:val="0"/>
          <w:sz w:val="22"/>
          <w:szCs w:val="22"/>
        </w:rPr>
      </w:pPr>
      <w:r w:rsidRPr="00B65E7C">
        <w:rPr>
          <w:rFonts w:asciiTheme="minorHAnsi" w:hAnsiTheme="minorHAnsi" w:cstheme="minorHAnsi"/>
          <w:b w:val="0"/>
          <w:bCs w:val="0"/>
          <w:sz w:val="22"/>
          <w:szCs w:val="22"/>
        </w:rPr>
        <w:t xml:space="preserve">Figure 64. Model coefficients for the best </w:t>
      </w:r>
      <w:r w:rsidRPr="00B65E7C">
        <w:rPr>
          <w:rFonts w:asciiTheme="minorHAnsi" w:hAnsiTheme="minorHAnsi" w:cstheme="minorHAnsi"/>
          <w:b w:val="0"/>
          <w:bCs w:val="0"/>
          <w:i/>
          <w:sz w:val="22"/>
          <w:szCs w:val="22"/>
        </w:rPr>
        <w:t>N</w:t>
      </w:r>
      <w:r w:rsidRPr="00B65E7C">
        <w:rPr>
          <w:rFonts w:asciiTheme="minorHAnsi" w:hAnsiTheme="minorHAnsi" w:cstheme="minorHAnsi"/>
          <w:b w:val="0"/>
          <w:bCs w:val="0"/>
          <w:sz w:val="22"/>
          <w:szCs w:val="22"/>
        </w:rPr>
        <w:t xml:space="preserve">-mixture model predicting abundance of Ruby-crowned Kinglet </w:t>
      </w:r>
      <w:r w:rsidRPr="00B65E7C">
        <w:rPr>
          <w:rFonts w:asciiTheme="minorHAnsi" w:hAnsiTheme="minorHAnsi" w:cstheme="minorHAnsi"/>
          <w:b w:val="0"/>
          <w:bCs w:val="0"/>
          <w:i/>
          <w:sz w:val="22"/>
          <w:szCs w:val="22"/>
        </w:rPr>
        <w:t>Regulus calendula</w:t>
      </w:r>
      <w:r w:rsidRPr="00B65E7C">
        <w:rPr>
          <w:rFonts w:asciiTheme="minorHAnsi" w:hAnsiTheme="minorHAnsi" w:cstheme="minorHAnsi"/>
          <w:b w:val="0"/>
          <w:bCs w:val="0"/>
          <w:sz w:val="22"/>
          <w:szCs w:val="22"/>
        </w:rPr>
        <w:t xml:space="preserve"> from LIDAR-based data at the 150-m scale (AIC= 355.53) (A), </w:t>
      </w:r>
      <w:r w:rsidRPr="00B65E7C">
        <w:rPr>
          <w:rFonts w:asciiTheme="minorHAnsi" w:hAnsiTheme="minorHAnsi" w:cstheme="minorHAnsi"/>
          <w:b w:val="0"/>
          <w:bCs w:val="0"/>
          <w:sz w:val="22"/>
          <w:szCs w:val="22"/>
        </w:rPr>
        <w:lastRenderedPageBreak/>
        <w:t>and 500-m scale (AIC= 357.95) (C), along with predicted abundances of this species in the Kirby grid from these respective models (B,D).</w:t>
      </w:r>
    </w:p>
    <w:p w14:paraId="4C2159FA" w14:textId="77777777" w:rsidR="00B65E7C" w:rsidRDefault="00B65E7C" w:rsidP="00B65E7C">
      <w:pPr>
        <w:pStyle w:val="BodyText"/>
      </w:pPr>
      <w:r>
        <w:rPr>
          <w:noProof/>
        </w:rPr>
        <w:drawing>
          <wp:inline distT="0" distB="0" distL="0" distR="0" wp14:anchorId="3685AEE1" wp14:editId="4192B1A0">
            <wp:extent cx="5334000" cy="7112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RCKI.png"/>
                    <pic:cNvPicPr>
                      <a:picLocks noChangeAspect="1" noChangeArrowheads="1"/>
                    </pic:cNvPicPr>
                  </pic:nvPicPr>
                  <pic:blipFill>
                    <a:blip r:embed="rId71"/>
                    <a:stretch>
                      <a:fillRect/>
                    </a:stretch>
                  </pic:blipFill>
                  <pic:spPr bwMode="auto">
                    <a:xfrm>
                      <a:off x="0" y="0"/>
                      <a:ext cx="5334000" cy="7112000"/>
                    </a:xfrm>
                    <a:prstGeom prst="rect">
                      <a:avLst/>
                    </a:prstGeom>
                    <a:noFill/>
                    <a:ln w="9525">
                      <a:noFill/>
                      <a:headEnd/>
                      <a:tailEnd/>
                    </a:ln>
                  </pic:spPr>
                </pic:pic>
              </a:graphicData>
            </a:graphic>
          </wp:inline>
        </w:drawing>
      </w:r>
    </w:p>
    <w:p w14:paraId="4B3A70F8" w14:textId="77777777" w:rsidR="00B65E7C" w:rsidRPr="00B65E7C" w:rsidRDefault="00B65E7C" w:rsidP="00B65E7C">
      <w:pPr>
        <w:pStyle w:val="Heading3"/>
        <w:rPr>
          <w:rFonts w:asciiTheme="minorHAnsi" w:hAnsiTheme="minorHAnsi" w:cstheme="minorHAnsi"/>
          <w:b w:val="0"/>
          <w:bCs w:val="0"/>
          <w:sz w:val="22"/>
          <w:szCs w:val="22"/>
        </w:rPr>
      </w:pPr>
      <w:r w:rsidRPr="00B65E7C">
        <w:rPr>
          <w:rFonts w:asciiTheme="minorHAnsi" w:hAnsiTheme="minorHAnsi" w:cstheme="minorHAnsi"/>
          <w:b w:val="0"/>
          <w:bCs w:val="0"/>
          <w:sz w:val="22"/>
          <w:szCs w:val="22"/>
        </w:rPr>
        <w:t xml:space="preserve">Figure 65. Model coefficients for the A) AVI-based (AIC= 361.85), C) satellite-based (AIC= 357.62), E) lidar-based (AIC= 355.53), and G) composite (AIC= 353.02) </w:t>
      </w:r>
      <w:r w:rsidRPr="00B65E7C">
        <w:rPr>
          <w:rFonts w:asciiTheme="minorHAnsi" w:hAnsiTheme="minorHAnsi" w:cstheme="minorHAnsi"/>
          <w:b w:val="0"/>
          <w:bCs w:val="0"/>
          <w:i/>
          <w:sz w:val="22"/>
          <w:szCs w:val="22"/>
        </w:rPr>
        <w:t>N</w:t>
      </w:r>
      <w:r w:rsidRPr="00B65E7C">
        <w:rPr>
          <w:rFonts w:asciiTheme="minorHAnsi" w:hAnsiTheme="minorHAnsi" w:cstheme="minorHAnsi"/>
          <w:b w:val="0"/>
          <w:bCs w:val="0"/>
          <w:sz w:val="22"/>
          <w:szCs w:val="22"/>
        </w:rPr>
        <w:t xml:space="preserve">-mixture models </w:t>
      </w:r>
      <w:r w:rsidRPr="00B65E7C">
        <w:rPr>
          <w:rFonts w:asciiTheme="minorHAnsi" w:hAnsiTheme="minorHAnsi" w:cstheme="minorHAnsi"/>
          <w:b w:val="0"/>
          <w:bCs w:val="0"/>
          <w:sz w:val="22"/>
          <w:szCs w:val="22"/>
        </w:rPr>
        <w:lastRenderedPageBreak/>
        <w:t xml:space="preserve">predicting abundance of Ruby-crowned Kinglet </w:t>
      </w:r>
      <w:r w:rsidRPr="00B65E7C">
        <w:rPr>
          <w:rFonts w:asciiTheme="minorHAnsi" w:hAnsiTheme="minorHAnsi" w:cstheme="minorHAnsi"/>
          <w:b w:val="0"/>
          <w:bCs w:val="0"/>
          <w:i/>
          <w:sz w:val="22"/>
          <w:szCs w:val="22"/>
        </w:rPr>
        <w:t>Regulus calendula</w:t>
      </w:r>
      <w:r w:rsidRPr="00B65E7C">
        <w:rPr>
          <w:rFonts w:asciiTheme="minorHAnsi" w:hAnsiTheme="minorHAnsi" w:cstheme="minorHAnsi"/>
          <w:b w:val="0"/>
          <w:bCs w:val="0"/>
          <w:sz w:val="22"/>
          <w:szCs w:val="22"/>
        </w:rPr>
        <w:t>, along with predicted abundances of this species in the Kirby grid from these respective models (B,D,F,H).</w:t>
      </w:r>
    </w:p>
    <w:p w14:paraId="1C0CA89F" w14:textId="77777777" w:rsidR="00B65E7C" w:rsidRDefault="00B65E7C" w:rsidP="00B65E7C">
      <w:pPr>
        <w:pStyle w:val="BodyText"/>
      </w:pPr>
      <w:r>
        <w:rPr>
          <w:noProof/>
        </w:rPr>
        <w:drawing>
          <wp:inline distT="0" distB="0" distL="0" distR="0" wp14:anchorId="2CAD9D07" wp14:editId="1B6DD10A">
            <wp:extent cx="5334000" cy="6934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RCKI.png"/>
                    <pic:cNvPicPr>
                      <a:picLocks noChangeAspect="1" noChangeArrowheads="1"/>
                    </pic:cNvPicPr>
                  </pic:nvPicPr>
                  <pic:blipFill>
                    <a:blip r:embed="rId72"/>
                    <a:stretch>
                      <a:fillRect/>
                    </a:stretch>
                  </pic:blipFill>
                  <pic:spPr bwMode="auto">
                    <a:xfrm>
                      <a:off x="0" y="0"/>
                      <a:ext cx="5334000" cy="6934200"/>
                    </a:xfrm>
                    <a:prstGeom prst="rect">
                      <a:avLst/>
                    </a:prstGeom>
                    <a:noFill/>
                    <a:ln w="9525">
                      <a:noFill/>
                      <a:headEnd/>
                      <a:tailEnd/>
                    </a:ln>
                  </pic:spPr>
                </pic:pic>
              </a:graphicData>
            </a:graphic>
          </wp:inline>
        </w:drawing>
      </w:r>
    </w:p>
    <w:p w14:paraId="0C03FFD1" w14:textId="01825853" w:rsidR="00C05A46" w:rsidRPr="00B65E7C" w:rsidRDefault="00B65E7C" w:rsidP="00B65E7C">
      <w:pPr>
        <w:pStyle w:val="Heading3"/>
        <w:rPr>
          <w:rFonts w:asciiTheme="minorHAnsi" w:hAnsiTheme="minorHAnsi" w:cstheme="minorHAnsi"/>
          <w:b w:val="0"/>
          <w:bCs w:val="0"/>
          <w:sz w:val="22"/>
          <w:szCs w:val="22"/>
        </w:rPr>
      </w:pPr>
      <w:r w:rsidRPr="00B65E7C">
        <w:rPr>
          <w:rFonts w:asciiTheme="minorHAnsi" w:hAnsiTheme="minorHAnsi" w:cstheme="minorHAnsi"/>
          <w:b w:val="0"/>
          <w:bCs w:val="0"/>
          <w:sz w:val="22"/>
          <w:szCs w:val="22"/>
        </w:rPr>
        <w:t xml:space="preserve">Figure 66. </w:t>
      </w:r>
      <w:r w:rsidR="00C05A46" w:rsidRPr="00B65E7C">
        <w:rPr>
          <w:rFonts w:asciiTheme="minorHAnsi" w:hAnsiTheme="minorHAnsi" w:cstheme="minorHAnsi"/>
          <w:b w:val="0"/>
          <w:bCs w:val="0"/>
          <w:sz w:val="22"/>
          <w:szCs w:val="22"/>
        </w:rPr>
        <w:t xml:space="preserve">Model coefficients for the best </w:t>
      </w:r>
      <w:r w:rsidR="00C05A46" w:rsidRPr="00B65E7C">
        <w:rPr>
          <w:rFonts w:asciiTheme="minorHAnsi" w:hAnsiTheme="minorHAnsi" w:cstheme="minorHAnsi"/>
          <w:b w:val="0"/>
          <w:bCs w:val="0"/>
          <w:i/>
          <w:sz w:val="22"/>
          <w:szCs w:val="22"/>
        </w:rPr>
        <w:t>N</w:t>
      </w:r>
      <w:r w:rsidR="00C05A46" w:rsidRPr="00B65E7C">
        <w:rPr>
          <w:rFonts w:asciiTheme="minorHAnsi" w:hAnsiTheme="minorHAnsi" w:cstheme="minorHAnsi"/>
          <w:b w:val="0"/>
          <w:bCs w:val="0"/>
          <w:sz w:val="22"/>
          <w:szCs w:val="22"/>
        </w:rPr>
        <w:t xml:space="preserve">-mixture model predicting abundance of </w:t>
      </w:r>
      <w:proofErr w:type="spellStart"/>
      <w:r w:rsidR="00C05A46" w:rsidRPr="00B65E7C">
        <w:rPr>
          <w:rFonts w:asciiTheme="minorHAnsi" w:hAnsiTheme="minorHAnsi" w:cstheme="minorHAnsi"/>
          <w:b w:val="0"/>
          <w:bCs w:val="0"/>
          <w:sz w:val="22"/>
          <w:szCs w:val="22"/>
        </w:rPr>
        <w:t>Swainson’s</w:t>
      </w:r>
      <w:proofErr w:type="spellEnd"/>
      <w:r w:rsidR="00C05A46" w:rsidRPr="00B65E7C">
        <w:rPr>
          <w:rFonts w:asciiTheme="minorHAnsi" w:hAnsiTheme="minorHAnsi" w:cstheme="minorHAnsi"/>
          <w:b w:val="0"/>
          <w:bCs w:val="0"/>
          <w:sz w:val="22"/>
          <w:szCs w:val="22"/>
        </w:rPr>
        <w:t xml:space="preserve"> Thrush </w:t>
      </w:r>
      <w:proofErr w:type="spellStart"/>
      <w:r w:rsidR="00C05A46" w:rsidRPr="00B65E7C">
        <w:rPr>
          <w:rFonts w:asciiTheme="minorHAnsi" w:hAnsiTheme="minorHAnsi" w:cstheme="minorHAnsi"/>
          <w:b w:val="0"/>
          <w:bCs w:val="0"/>
          <w:i/>
          <w:sz w:val="22"/>
          <w:szCs w:val="22"/>
        </w:rPr>
        <w:t>Catharus</w:t>
      </w:r>
      <w:proofErr w:type="spellEnd"/>
      <w:r w:rsidR="00C05A46" w:rsidRPr="00B65E7C">
        <w:rPr>
          <w:rFonts w:asciiTheme="minorHAnsi" w:hAnsiTheme="minorHAnsi" w:cstheme="minorHAnsi"/>
          <w:b w:val="0"/>
          <w:bCs w:val="0"/>
          <w:i/>
          <w:sz w:val="22"/>
          <w:szCs w:val="22"/>
        </w:rPr>
        <w:t xml:space="preserve"> </w:t>
      </w:r>
      <w:proofErr w:type="spellStart"/>
      <w:r w:rsidR="00C05A46" w:rsidRPr="00B65E7C">
        <w:rPr>
          <w:rFonts w:asciiTheme="minorHAnsi" w:hAnsiTheme="minorHAnsi" w:cstheme="minorHAnsi"/>
          <w:b w:val="0"/>
          <w:bCs w:val="0"/>
          <w:i/>
          <w:sz w:val="22"/>
          <w:szCs w:val="22"/>
        </w:rPr>
        <w:t>ustulatus</w:t>
      </w:r>
      <w:proofErr w:type="spellEnd"/>
      <w:r w:rsidR="00C05A46" w:rsidRPr="00B65E7C">
        <w:rPr>
          <w:rFonts w:asciiTheme="minorHAnsi" w:hAnsiTheme="minorHAnsi" w:cstheme="minorHAnsi"/>
          <w:b w:val="0"/>
          <w:bCs w:val="0"/>
          <w:sz w:val="22"/>
          <w:szCs w:val="22"/>
        </w:rPr>
        <w:t xml:space="preserve"> </w:t>
      </w:r>
      <w:r w:rsidR="000A291A" w:rsidRPr="00B65E7C">
        <w:rPr>
          <w:rFonts w:asciiTheme="minorHAnsi" w:hAnsiTheme="minorHAnsi" w:cstheme="minorHAnsi"/>
          <w:b w:val="0"/>
          <w:bCs w:val="0"/>
          <w:sz w:val="22"/>
          <w:szCs w:val="22"/>
        </w:rPr>
        <w:t xml:space="preserve">from Alberta Vegetation Inventory (AVI) shapefile-based data </w:t>
      </w:r>
      <w:r w:rsidR="00C05A46" w:rsidRPr="00B65E7C">
        <w:rPr>
          <w:rFonts w:asciiTheme="minorHAnsi" w:hAnsiTheme="minorHAnsi" w:cstheme="minorHAnsi"/>
          <w:b w:val="0"/>
          <w:bCs w:val="0"/>
          <w:sz w:val="22"/>
          <w:szCs w:val="22"/>
        </w:rPr>
        <w:t xml:space="preserve">at the </w:t>
      </w:r>
      <w:r w:rsidR="005042FF" w:rsidRPr="00B65E7C">
        <w:rPr>
          <w:rFonts w:asciiTheme="minorHAnsi" w:hAnsiTheme="minorHAnsi" w:cstheme="minorHAnsi"/>
          <w:b w:val="0"/>
          <w:bCs w:val="0"/>
          <w:sz w:val="22"/>
          <w:szCs w:val="22"/>
        </w:rPr>
        <w:t xml:space="preserve">50-m scale (AIC= 665.01) (A), 150-m scale (AIC= 665.64) (C), </w:t>
      </w:r>
      <w:r w:rsidR="00C05A46" w:rsidRPr="00B65E7C">
        <w:rPr>
          <w:rFonts w:asciiTheme="minorHAnsi" w:hAnsiTheme="minorHAnsi" w:cstheme="minorHAnsi"/>
          <w:b w:val="0"/>
          <w:bCs w:val="0"/>
          <w:sz w:val="22"/>
          <w:szCs w:val="22"/>
        </w:rPr>
        <w:t xml:space="preserve">and 500-m scale (AIC= 664.61) (E), </w:t>
      </w:r>
      <w:r w:rsidR="00C05A46" w:rsidRPr="00B65E7C">
        <w:rPr>
          <w:rFonts w:asciiTheme="minorHAnsi" w:hAnsiTheme="minorHAnsi" w:cstheme="minorHAnsi"/>
          <w:b w:val="0"/>
          <w:bCs w:val="0"/>
          <w:sz w:val="22"/>
          <w:szCs w:val="22"/>
        </w:rPr>
        <w:lastRenderedPageBreak/>
        <w:t>along with predicted abundances of this species in the Kirby grid from these respective models (B,D,F).</w:t>
      </w:r>
    </w:p>
    <w:p w14:paraId="1079B2D2" w14:textId="77777777" w:rsidR="00C05A46" w:rsidRDefault="00C05A46" w:rsidP="00C05A46">
      <w:pPr>
        <w:pStyle w:val="BodyText"/>
      </w:pPr>
      <w:r>
        <w:rPr>
          <w:noProof/>
        </w:rPr>
        <w:drawing>
          <wp:inline distT="0" distB="0" distL="0" distR="0" wp14:anchorId="41EF317F" wp14:editId="104A9E58">
            <wp:extent cx="5334000" cy="7112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SWTH.png"/>
                    <pic:cNvPicPr>
                      <a:picLocks noChangeAspect="1" noChangeArrowheads="1"/>
                    </pic:cNvPicPr>
                  </pic:nvPicPr>
                  <pic:blipFill>
                    <a:blip r:embed="rId73"/>
                    <a:stretch>
                      <a:fillRect/>
                    </a:stretch>
                  </pic:blipFill>
                  <pic:spPr bwMode="auto">
                    <a:xfrm>
                      <a:off x="0" y="0"/>
                      <a:ext cx="5334000" cy="7112000"/>
                    </a:xfrm>
                    <a:prstGeom prst="rect">
                      <a:avLst/>
                    </a:prstGeom>
                    <a:noFill/>
                    <a:ln w="9525">
                      <a:noFill/>
                      <a:headEnd/>
                      <a:tailEnd/>
                    </a:ln>
                  </pic:spPr>
                </pic:pic>
              </a:graphicData>
            </a:graphic>
          </wp:inline>
        </w:drawing>
      </w:r>
    </w:p>
    <w:p w14:paraId="523D88F3" w14:textId="77777777" w:rsidR="004256E5" w:rsidRPr="006421A7" w:rsidRDefault="004256E5" w:rsidP="006421A7">
      <w:pPr>
        <w:pStyle w:val="Heading3"/>
        <w:rPr>
          <w:rFonts w:asciiTheme="minorHAnsi" w:hAnsiTheme="minorHAnsi" w:cstheme="minorHAnsi"/>
          <w:b w:val="0"/>
          <w:bCs w:val="0"/>
          <w:sz w:val="22"/>
          <w:szCs w:val="22"/>
        </w:rPr>
      </w:pPr>
      <w:r w:rsidRPr="006421A7">
        <w:rPr>
          <w:rFonts w:asciiTheme="minorHAnsi" w:hAnsiTheme="minorHAnsi" w:cstheme="minorHAnsi"/>
          <w:b w:val="0"/>
          <w:bCs w:val="0"/>
          <w:sz w:val="22"/>
          <w:szCs w:val="22"/>
        </w:rPr>
        <w:t xml:space="preserve">Figure 67. Model coefficients for the best </w:t>
      </w:r>
      <w:r w:rsidRPr="006421A7">
        <w:rPr>
          <w:rFonts w:asciiTheme="minorHAnsi" w:hAnsiTheme="minorHAnsi" w:cstheme="minorHAnsi"/>
          <w:b w:val="0"/>
          <w:bCs w:val="0"/>
          <w:i/>
          <w:sz w:val="22"/>
          <w:szCs w:val="22"/>
        </w:rPr>
        <w:t>N</w:t>
      </w:r>
      <w:r w:rsidRPr="006421A7">
        <w:rPr>
          <w:rFonts w:asciiTheme="minorHAnsi" w:hAnsiTheme="minorHAnsi" w:cstheme="minorHAnsi"/>
          <w:b w:val="0"/>
          <w:bCs w:val="0"/>
          <w:sz w:val="22"/>
          <w:szCs w:val="22"/>
        </w:rPr>
        <w:t xml:space="preserve">-mixture model predicting abundance of </w:t>
      </w:r>
      <w:proofErr w:type="spellStart"/>
      <w:r w:rsidRPr="006421A7">
        <w:rPr>
          <w:rFonts w:asciiTheme="minorHAnsi" w:hAnsiTheme="minorHAnsi" w:cstheme="minorHAnsi"/>
          <w:b w:val="0"/>
          <w:bCs w:val="0"/>
          <w:sz w:val="22"/>
          <w:szCs w:val="22"/>
        </w:rPr>
        <w:t>Swainson’s</w:t>
      </w:r>
      <w:proofErr w:type="spellEnd"/>
      <w:r w:rsidRPr="006421A7">
        <w:rPr>
          <w:rFonts w:asciiTheme="minorHAnsi" w:hAnsiTheme="minorHAnsi" w:cstheme="minorHAnsi"/>
          <w:b w:val="0"/>
          <w:bCs w:val="0"/>
          <w:sz w:val="22"/>
          <w:szCs w:val="22"/>
        </w:rPr>
        <w:t xml:space="preserve"> Thrush </w:t>
      </w:r>
      <w:proofErr w:type="spellStart"/>
      <w:r w:rsidRPr="006421A7">
        <w:rPr>
          <w:rFonts w:asciiTheme="minorHAnsi" w:hAnsiTheme="minorHAnsi" w:cstheme="minorHAnsi"/>
          <w:b w:val="0"/>
          <w:bCs w:val="0"/>
          <w:i/>
          <w:sz w:val="22"/>
          <w:szCs w:val="22"/>
        </w:rPr>
        <w:t>Catharus</w:t>
      </w:r>
      <w:proofErr w:type="spellEnd"/>
      <w:r w:rsidRPr="006421A7">
        <w:rPr>
          <w:rFonts w:asciiTheme="minorHAnsi" w:hAnsiTheme="minorHAnsi" w:cstheme="minorHAnsi"/>
          <w:b w:val="0"/>
          <w:bCs w:val="0"/>
          <w:i/>
          <w:sz w:val="22"/>
          <w:szCs w:val="22"/>
        </w:rPr>
        <w:t xml:space="preserve"> </w:t>
      </w:r>
      <w:proofErr w:type="spellStart"/>
      <w:r w:rsidRPr="006421A7">
        <w:rPr>
          <w:rFonts w:asciiTheme="minorHAnsi" w:hAnsiTheme="minorHAnsi" w:cstheme="minorHAnsi"/>
          <w:b w:val="0"/>
          <w:bCs w:val="0"/>
          <w:i/>
          <w:sz w:val="22"/>
          <w:szCs w:val="22"/>
        </w:rPr>
        <w:t>ustulatus</w:t>
      </w:r>
      <w:proofErr w:type="spellEnd"/>
      <w:r w:rsidRPr="006421A7">
        <w:rPr>
          <w:rFonts w:asciiTheme="minorHAnsi" w:hAnsiTheme="minorHAnsi" w:cstheme="minorHAnsi"/>
          <w:b w:val="0"/>
          <w:bCs w:val="0"/>
          <w:sz w:val="22"/>
          <w:szCs w:val="22"/>
        </w:rPr>
        <w:t xml:space="preserve"> from satellite-based data at the 50-m scale (AIC= 656.31) (A), 150-m </w:t>
      </w:r>
      <w:r w:rsidRPr="006421A7">
        <w:rPr>
          <w:rFonts w:asciiTheme="minorHAnsi" w:hAnsiTheme="minorHAnsi" w:cstheme="minorHAnsi"/>
          <w:b w:val="0"/>
          <w:bCs w:val="0"/>
          <w:sz w:val="22"/>
          <w:szCs w:val="22"/>
        </w:rPr>
        <w:lastRenderedPageBreak/>
        <w:t>scale (AIC= 654.1) (C), and 500-m scale (AIC= 657.54) (E), along with predicted abundances of this species in the Kirby grid from these respective models (B,D,F).</w:t>
      </w:r>
    </w:p>
    <w:p w14:paraId="1DBBB93B" w14:textId="77777777" w:rsidR="004256E5" w:rsidRDefault="004256E5" w:rsidP="004256E5">
      <w:pPr>
        <w:pStyle w:val="BodyText"/>
      </w:pPr>
      <w:r>
        <w:rPr>
          <w:noProof/>
        </w:rPr>
        <w:drawing>
          <wp:inline distT="0" distB="0" distL="0" distR="0" wp14:anchorId="45BDD5F0" wp14:editId="1EC5394C">
            <wp:extent cx="5334000" cy="7112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SWTH.png"/>
                    <pic:cNvPicPr>
                      <a:picLocks noChangeAspect="1" noChangeArrowheads="1"/>
                    </pic:cNvPicPr>
                  </pic:nvPicPr>
                  <pic:blipFill>
                    <a:blip r:embed="rId74"/>
                    <a:stretch>
                      <a:fillRect/>
                    </a:stretch>
                  </pic:blipFill>
                  <pic:spPr bwMode="auto">
                    <a:xfrm>
                      <a:off x="0" y="0"/>
                      <a:ext cx="5334000" cy="7112000"/>
                    </a:xfrm>
                    <a:prstGeom prst="rect">
                      <a:avLst/>
                    </a:prstGeom>
                    <a:noFill/>
                    <a:ln w="9525">
                      <a:noFill/>
                      <a:headEnd/>
                      <a:tailEnd/>
                    </a:ln>
                  </pic:spPr>
                </pic:pic>
              </a:graphicData>
            </a:graphic>
          </wp:inline>
        </w:drawing>
      </w:r>
    </w:p>
    <w:p w14:paraId="13B064BA" w14:textId="77777777" w:rsidR="006421A7" w:rsidRPr="006421A7" w:rsidRDefault="006421A7" w:rsidP="006421A7">
      <w:pPr>
        <w:pStyle w:val="Heading3"/>
        <w:rPr>
          <w:rFonts w:asciiTheme="minorHAnsi" w:hAnsiTheme="minorHAnsi" w:cstheme="minorHAnsi"/>
          <w:b w:val="0"/>
          <w:bCs w:val="0"/>
          <w:sz w:val="22"/>
          <w:szCs w:val="22"/>
        </w:rPr>
      </w:pPr>
      <w:r w:rsidRPr="006421A7">
        <w:rPr>
          <w:rFonts w:asciiTheme="minorHAnsi" w:hAnsiTheme="minorHAnsi" w:cstheme="minorHAnsi"/>
          <w:b w:val="0"/>
          <w:bCs w:val="0"/>
          <w:sz w:val="22"/>
          <w:szCs w:val="22"/>
        </w:rPr>
        <w:t xml:space="preserve">Figure 68. Model coefficients for the best </w:t>
      </w:r>
      <w:r w:rsidRPr="006421A7">
        <w:rPr>
          <w:rFonts w:asciiTheme="minorHAnsi" w:hAnsiTheme="minorHAnsi" w:cstheme="minorHAnsi"/>
          <w:b w:val="0"/>
          <w:bCs w:val="0"/>
          <w:i/>
          <w:sz w:val="22"/>
          <w:szCs w:val="22"/>
        </w:rPr>
        <w:t>N</w:t>
      </w:r>
      <w:r w:rsidRPr="006421A7">
        <w:rPr>
          <w:rFonts w:asciiTheme="minorHAnsi" w:hAnsiTheme="minorHAnsi" w:cstheme="minorHAnsi"/>
          <w:b w:val="0"/>
          <w:bCs w:val="0"/>
          <w:sz w:val="22"/>
          <w:szCs w:val="22"/>
        </w:rPr>
        <w:t xml:space="preserve">-mixture model predicting abundance of </w:t>
      </w:r>
      <w:proofErr w:type="spellStart"/>
      <w:r w:rsidRPr="006421A7">
        <w:rPr>
          <w:rFonts w:asciiTheme="minorHAnsi" w:hAnsiTheme="minorHAnsi" w:cstheme="minorHAnsi"/>
          <w:b w:val="0"/>
          <w:bCs w:val="0"/>
          <w:sz w:val="22"/>
          <w:szCs w:val="22"/>
        </w:rPr>
        <w:t>Swainson’s</w:t>
      </w:r>
      <w:proofErr w:type="spellEnd"/>
      <w:r w:rsidRPr="006421A7">
        <w:rPr>
          <w:rFonts w:asciiTheme="minorHAnsi" w:hAnsiTheme="minorHAnsi" w:cstheme="minorHAnsi"/>
          <w:b w:val="0"/>
          <w:bCs w:val="0"/>
          <w:sz w:val="22"/>
          <w:szCs w:val="22"/>
        </w:rPr>
        <w:t xml:space="preserve"> Thrush </w:t>
      </w:r>
      <w:proofErr w:type="spellStart"/>
      <w:r w:rsidRPr="006421A7">
        <w:rPr>
          <w:rFonts w:asciiTheme="minorHAnsi" w:hAnsiTheme="minorHAnsi" w:cstheme="minorHAnsi"/>
          <w:b w:val="0"/>
          <w:bCs w:val="0"/>
          <w:i/>
          <w:sz w:val="22"/>
          <w:szCs w:val="22"/>
        </w:rPr>
        <w:t>Catharus</w:t>
      </w:r>
      <w:proofErr w:type="spellEnd"/>
      <w:r w:rsidRPr="006421A7">
        <w:rPr>
          <w:rFonts w:asciiTheme="minorHAnsi" w:hAnsiTheme="minorHAnsi" w:cstheme="minorHAnsi"/>
          <w:b w:val="0"/>
          <w:bCs w:val="0"/>
          <w:i/>
          <w:sz w:val="22"/>
          <w:szCs w:val="22"/>
        </w:rPr>
        <w:t xml:space="preserve"> </w:t>
      </w:r>
      <w:proofErr w:type="spellStart"/>
      <w:r w:rsidRPr="006421A7">
        <w:rPr>
          <w:rFonts w:asciiTheme="minorHAnsi" w:hAnsiTheme="minorHAnsi" w:cstheme="minorHAnsi"/>
          <w:b w:val="0"/>
          <w:bCs w:val="0"/>
          <w:i/>
          <w:sz w:val="22"/>
          <w:szCs w:val="22"/>
        </w:rPr>
        <w:t>ustulatus</w:t>
      </w:r>
      <w:proofErr w:type="spellEnd"/>
      <w:r w:rsidRPr="006421A7">
        <w:rPr>
          <w:rFonts w:asciiTheme="minorHAnsi" w:hAnsiTheme="minorHAnsi" w:cstheme="minorHAnsi"/>
          <w:b w:val="0"/>
          <w:bCs w:val="0"/>
          <w:sz w:val="22"/>
          <w:szCs w:val="22"/>
        </w:rPr>
        <w:t xml:space="preserve"> from LIDAR-based data at the 150-m scale (AIC= 665.47) (A), and 500-</w:t>
      </w:r>
      <w:r w:rsidRPr="006421A7">
        <w:rPr>
          <w:rFonts w:asciiTheme="minorHAnsi" w:hAnsiTheme="minorHAnsi" w:cstheme="minorHAnsi"/>
          <w:b w:val="0"/>
          <w:bCs w:val="0"/>
          <w:sz w:val="22"/>
          <w:szCs w:val="22"/>
        </w:rPr>
        <w:lastRenderedPageBreak/>
        <w:t>m scale (AIC= 660.96) (C), along with predicted abundances of this species in the Kirby grid from these respective models (B,D).</w:t>
      </w:r>
    </w:p>
    <w:p w14:paraId="7114F20F" w14:textId="77777777" w:rsidR="006421A7" w:rsidRDefault="006421A7" w:rsidP="006421A7">
      <w:pPr>
        <w:pStyle w:val="BodyText"/>
      </w:pPr>
      <w:r>
        <w:rPr>
          <w:noProof/>
        </w:rPr>
        <w:drawing>
          <wp:inline distT="0" distB="0" distL="0" distR="0" wp14:anchorId="4B971605" wp14:editId="7E349F4B">
            <wp:extent cx="5334000" cy="7112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SWTH.png"/>
                    <pic:cNvPicPr>
                      <a:picLocks noChangeAspect="1" noChangeArrowheads="1"/>
                    </pic:cNvPicPr>
                  </pic:nvPicPr>
                  <pic:blipFill>
                    <a:blip r:embed="rId75"/>
                    <a:stretch>
                      <a:fillRect/>
                    </a:stretch>
                  </pic:blipFill>
                  <pic:spPr bwMode="auto">
                    <a:xfrm>
                      <a:off x="0" y="0"/>
                      <a:ext cx="5334000" cy="7112000"/>
                    </a:xfrm>
                    <a:prstGeom prst="rect">
                      <a:avLst/>
                    </a:prstGeom>
                    <a:noFill/>
                    <a:ln w="9525">
                      <a:noFill/>
                      <a:headEnd/>
                      <a:tailEnd/>
                    </a:ln>
                  </pic:spPr>
                </pic:pic>
              </a:graphicData>
            </a:graphic>
          </wp:inline>
        </w:drawing>
      </w:r>
    </w:p>
    <w:p w14:paraId="13625533" w14:textId="77777777" w:rsidR="006421A7" w:rsidRPr="006421A7" w:rsidRDefault="006421A7" w:rsidP="006421A7">
      <w:pPr>
        <w:pStyle w:val="Heading3"/>
        <w:rPr>
          <w:rFonts w:asciiTheme="minorHAnsi" w:hAnsiTheme="minorHAnsi" w:cstheme="minorHAnsi"/>
          <w:b w:val="0"/>
          <w:bCs w:val="0"/>
          <w:sz w:val="22"/>
          <w:szCs w:val="22"/>
        </w:rPr>
      </w:pPr>
      <w:r w:rsidRPr="006421A7">
        <w:rPr>
          <w:rFonts w:asciiTheme="minorHAnsi" w:hAnsiTheme="minorHAnsi" w:cstheme="minorHAnsi"/>
          <w:b w:val="0"/>
          <w:bCs w:val="0"/>
          <w:sz w:val="22"/>
          <w:szCs w:val="22"/>
        </w:rPr>
        <w:t xml:space="preserve">Figure 69. Model coefficients for the A) AVI-based (AIC= 664.61), C) satellite-based (AIC= 657.54), E) lidar-based (AIC= 660.96), and G) composite (AIC= 660.45) </w:t>
      </w:r>
      <w:r w:rsidRPr="006421A7">
        <w:rPr>
          <w:rFonts w:asciiTheme="minorHAnsi" w:hAnsiTheme="minorHAnsi" w:cstheme="minorHAnsi"/>
          <w:b w:val="0"/>
          <w:bCs w:val="0"/>
          <w:i/>
          <w:sz w:val="22"/>
          <w:szCs w:val="22"/>
        </w:rPr>
        <w:t>N</w:t>
      </w:r>
      <w:r w:rsidRPr="006421A7">
        <w:rPr>
          <w:rFonts w:asciiTheme="minorHAnsi" w:hAnsiTheme="minorHAnsi" w:cstheme="minorHAnsi"/>
          <w:b w:val="0"/>
          <w:bCs w:val="0"/>
          <w:sz w:val="22"/>
          <w:szCs w:val="22"/>
        </w:rPr>
        <w:t xml:space="preserve">-mixture models </w:t>
      </w:r>
      <w:r w:rsidRPr="006421A7">
        <w:rPr>
          <w:rFonts w:asciiTheme="minorHAnsi" w:hAnsiTheme="minorHAnsi" w:cstheme="minorHAnsi"/>
          <w:b w:val="0"/>
          <w:bCs w:val="0"/>
          <w:sz w:val="22"/>
          <w:szCs w:val="22"/>
        </w:rPr>
        <w:lastRenderedPageBreak/>
        <w:t xml:space="preserve">predicting abundance of </w:t>
      </w:r>
      <w:proofErr w:type="spellStart"/>
      <w:r w:rsidRPr="006421A7">
        <w:rPr>
          <w:rFonts w:asciiTheme="minorHAnsi" w:hAnsiTheme="minorHAnsi" w:cstheme="minorHAnsi"/>
          <w:b w:val="0"/>
          <w:bCs w:val="0"/>
          <w:sz w:val="22"/>
          <w:szCs w:val="22"/>
        </w:rPr>
        <w:t>Swainson’s</w:t>
      </w:r>
      <w:proofErr w:type="spellEnd"/>
      <w:r w:rsidRPr="006421A7">
        <w:rPr>
          <w:rFonts w:asciiTheme="minorHAnsi" w:hAnsiTheme="minorHAnsi" w:cstheme="minorHAnsi"/>
          <w:b w:val="0"/>
          <w:bCs w:val="0"/>
          <w:sz w:val="22"/>
          <w:szCs w:val="22"/>
        </w:rPr>
        <w:t xml:space="preserve"> Thrush </w:t>
      </w:r>
      <w:proofErr w:type="spellStart"/>
      <w:r w:rsidRPr="006421A7">
        <w:rPr>
          <w:rFonts w:asciiTheme="minorHAnsi" w:hAnsiTheme="minorHAnsi" w:cstheme="minorHAnsi"/>
          <w:b w:val="0"/>
          <w:bCs w:val="0"/>
          <w:i/>
          <w:sz w:val="22"/>
          <w:szCs w:val="22"/>
        </w:rPr>
        <w:t>Catharus</w:t>
      </w:r>
      <w:proofErr w:type="spellEnd"/>
      <w:r w:rsidRPr="006421A7">
        <w:rPr>
          <w:rFonts w:asciiTheme="minorHAnsi" w:hAnsiTheme="minorHAnsi" w:cstheme="minorHAnsi"/>
          <w:b w:val="0"/>
          <w:bCs w:val="0"/>
          <w:i/>
          <w:sz w:val="22"/>
          <w:szCs w:val="22"/>
        </w:rPr>
        <w:t xml:space="preserve"> </w:t>
      </w:r>
      <w:proofErr w:type="spellStart"/>
      <w:r w:rsidRPr="006421A7">
        <w:rPr>
          <w:rFonts w:asciiTheme="minorHAnsi" w:hAnsiTheme="minorHAnsi" w:cstheme="minorHAnsi"/>
          <w:b w:val="0"/>
          <w:bCs w:val="0"/>
          <w:i/>
          <w:sz w:val="22"/>
          <w:szCs w:val="22"/>
        </w:rPr>
        <w:t>ustulatus</w:t>
      </w:r>
      <w:proofErr w:type="spellEnd"/>
      <w:r w:rsidRPr="006421A7">
        <w:rPr>
          <w:rFonts w:asciiTheme="minorHAnsi" w:hAnsiTheme="minorHAnsi" w:cstheme="minorHAnsi"/>
          <w:b w:val="0"/>
          <w:bCs w:val="0"/>
          <w:sz w:val="22"/>
          <w:szCs w:val="22"/>
        </w:rPr>
        <w:t>, along with predicted abundances of this species in the Kirby grid from these respective models (B,D,F,H).</w:t>
      </w:r>
    </w:p>
    <w:p w14:paraId="3E6B4EF5" w14:textId="77777777" w:rsidR="006421A7" w:rsidRDefault="006421A7" w:rsidP="006421A7">
      <w:pPr>
        <w:pStyle w:val="BodyText"/>
      </w:pPr>
      <w:r>
        <w:rPr>
          <w:noProof/>
        </w:rPr>
        <w:drawing>
          <wp:inline distT="0" distB="0" distL="0" distR="0" wp14:anchorId="35C0E725" wp14:editId="44703DA0">
            <wp:extent cx="5334000" cy="6934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SWTH.png"/>
                    <pic:cNvPicPr>
                      <a:picLocks noChangeAspect="1" noChangeArrowheads="1"/>
                    </pic:cNvPicPr>
                  </pic:nvPicPr>
                  <pic:blipFill>
                    <a:blip r:embed="rId76"/>
                    <a:stretch>
                      <a:fillRect/>
                    </a:stretch>
                  </pic:blipFill>
                  <pic:spPr bwMode="auto">
                    <a:xfrm>
                      <a:off x="0" y="0"/>
                      <a:ext cx="5334000" cy="6934200"/>
                    </a:xfrm>
                    <a:prstGeom prst="rect">
                      <a:avLst/>
                    </a:prstGeom>
                    <a:noFill/>
                    <a:ln w="9525">
                      <a:noFill/>
                      <a:headEnd/>
                      <a:tailEnd/>
                    </a:ln>
                  </pic:spPr>
                </pic:pic>
              </a:graphicData>
            </a:graphic>
          </wp:inline>
        </w:drawing>
      </w:r>
    </w:p>
    <w:p w14:paraId="27CDD71E" w14:textId="2D0220C0" w:rsidR="00C05A46" w:rsidRPr="006421A7" w:rsidRDefault="00B65E7C" w:rsidP="006421A7">
      <w:pPr>
        <w:pStyle w:val="Heading3"/>
        <w:rPr>
          <w:rFonts w:asciiTheme="minorHAnsi" w:hAnsiTheme="minorHAnsi" w:cstheme="minorHAnsi"/>
          <w:b w:val="0"/>
          <w:bCs w:val="0"/>
          <w:sz w:val="22"/>
          <w:szCs w:val="22"/>
        </w:rPr>
      </w:pPr>
      <w:r w:rsidRPr="006421A7">
        <w:rPr>
          <w:rFonts w:asciiTheme="minorHAnsi" w:hAnsiTheme="minorHAnsi" w:cstheme="minorHAnsi"/>
          <w:b w:val="0"/>
          <w:bCs w:val="0"/>
          <w:sz w:val="22"/>
          <w:szCs w:val="22"/>
        </w:rPr>
        <w:t xml:space="preserve">Figure 70. </w:t>
      </w:r>
      <w:r w:rsidR="00C05A46" w:rsidRPr="006421A7">
        <w:rPr>
          <w:rFonts w:asciiTheme="minorHAnsi" w:hAnsiTheme="minorHAnsi" w:cstheme="minorHAnsi"/>
          <w:b w:val="0"/>
          <w:bCs w:val="0"/>
          <w:sz w:val="22"/>
          <w:szCs w:val="22"/>
        </w:rPr>
        <w:t xml:space="preserve">Model coefficients for the best </w:t>
      </w:r>
      <w:r w:rsidR="00C05A46" w:rsidRPr="006421A7">
        <w:rPr>
          <w:rFonts w:asciiTheme="minorHAnsi" w:hAnsiTheme="minorHAnsi" w:cstheme="minorHAnsi"/>
          <w:b w:val="0"/>
          <w:bCs w:val="0"/>
          <w:i/>
          <w:sz w:val="22"/>
          <w:szCs w:val="22"/>
        </w:rPr>
        <w:t>N</w:t>
      </w:r>
      <w:r w:rsidR="00C05A46" w:rsidRPr="006421A7">
        <w:rPr>
          <w:rFonts w:asciiTheme="minorHAnsi" w:hAnsiTheme="minorHAnsi" w:cstheme="minorHAnsi"/>
          <w:b w:val="0"/>
          <w:bCs w:val="0"/>
          <w:sz w:val="22"/>
          <w:szCs w:val="22"/>
        </w:rPr>
        <w:t xml:space="preserve">-mixture model predicting abundance of Swamp Sparrow </w:t>
      </w:r>
      <w:proofErr w:type="spellStart"/>
      <w:r w:rsidR="00C05A46" w:rsidRPr="006421A7">
        <w:rPr>
          <w:rFonts w:asciiTheme="minorHAnsi" w:hAnsiTheme="minorHAnsi" w:cstheme="minorHAnsi"/>
          <w:b w:val="0"/>
          <w:bCs w:val="0"/>
          <w:i/>
          <w:sz w:val="22"/>
          <w:szCs w:val="22"/>
        </w:rPr>
        <w:t>Melospiza</w:t>
      </w:r>
      <w:proofErr w:type="spellEnd"/>
      <w:r w:rsidR="00C05A46" w:rsidRPr="006421A7">
        <w:rPr>
          <w:rFonts w:asciiTheme="minorHAnsi" w:hAnsiTheme="minorHAnsi" w:cstheme="minorHAnsi"/>
          <w:b w:val="0"/>
          <w:bCs w:val="0"/>
          <w:i/>
          <w:sz w:val="22"/>
          <w:szCs w:val="22"/>
        </w:rPr>
        <w:t xml:space="preserve"> </w:t>
      </w:r>
      <w:proofErr w:type="spellStart"/>
      <w:r w:rsidR="00C05A46" w:rsidRPr="006421A7">
        <w:rPr>
          <w:rFonts w:asciiTheme="minorHAnsi" w:hAnsiTheme="minorHAnsi" w:cstheme="minorHAnsi"/>
          <w:b w:val="0"/>
          <w:bCs w:val="0"/>
          <w:i/>
          <w:sz w:val="22"/>
          <w:szCs w:val="22"/>
        </w:rPr>
        <w:t>georgiana</w:t>
      </w:r>
      <w:proofErr w:type="spellEnd"/>
      <w:r w:rsidR="00C05A46" w:rsidRPr="006421A7">
        <w:rPr>
          <w:rFonts w:asciiTheme="minorHAnsi" w:hAnsiTheme="minorHAnsi" w:cstheme="minorHAnsi"/>
          <w:b w:val="0"/>
          <w:bCs w:val="0"/>
          <w:sz w:val="22"/>
          <w:szCs w:val="22"/>
        </w:rPr>
        <w:t xml:space="preserve"> </w:t>
      </w:r>
      <w:r w:rsidR="000A291A" w:rsidRPr="006421A7">
        <w:rPr>
          <w:rFonts w:asciiTheme="minorHAnsi" w:hAnsiTheme="minorHAnsi" w:cstheme="minorHAnsi"/>
          <w:b w:val="0"/>
          <w:bCs w:val="0"/>
          <w:sz w:val="22"/>
          <w:szCs w:val="22"/>
        </w:rPr>
        <w:t xml:space="preserve">from Alberta Vegetation Inventory (AVI) shapefile-based data </w:t>
      </w:r>
      <w:r w:rsidR="00C05A46" w:rsidRPr="006421A7">
        <w:rPr>
          <w:rFonts w:asciiTheme="minorHAnsi" w:hAnsiTheme="minorHAnsi" w:cstheme="minorHAnsi"/>
          <w:b w:val="0"/>
          <w:bCs w:val="0"/>
          <w:sz w:val="22"/>
          <w:szCs w:val="22"/>
        </w:rPr>
        <w:t xml:space="preserve">at the </w:t>
      </w:r>
      <w:r w:rsidR="005042FF" w:rsidRPr="006421A7">
        <w:rPr>
          <w:rFonts w:asciiTheme="minorHAnsi" w:hAnsiTheme="minorHAnsi" w:cstheme="minorHAnsi"/>
          <w:b w:val="0"/>
          <w:bCs w:val="0"/>
          <w:sz w:val="22"/>
          <w:szCs w:val="22"/>
        </w:rPr>
        <w:t xml:space="preserve">50-m scale (AIC= 134.8) (A), 150-m scale (AIC= 127.82) (C), </w:t>
      </w:r>
      <w:r w:rsidR="00C05A46" w:rsidRPr="006421A7">
        <w:rPr>
          <w:rFonts w:asciiTheme="minorHAnsi" w:hAnsiTheme="minorHAnsi" w:cstheme="minorHAnsi"/>
          <w:b w:val="0"/>
          <w:bCs w:val="0"/>
          <w:sz w:val="22"/>
          <w:szCs w:val="22"/>
        </w:rPr>
        <w:t xml:space="preserve">and 500-m scale (AIC= 130.72) </w:t>
      </w:r>
      <w:r w:rsidR="00C05A46" w:rsidRPr="006421A7">
        <w:rPr>
          <w:rFonts w:asciiTheme="minorHAnsi" w:hAnsiTheme="minorHAnsi" w:cstheme="minorHAnsi"/>
          <w:b w:val="0"/>
          <w:bCs w:val="0"/>
          <w:sz w:val="22"/>
          <w:szCs w:val="22"/>
        </w:rPr>
        <w:lastRenderedPageBreak/>
        <w:t>(E), along with predicted abundances of this species in the Kirby grid from these respective models (B,D,F).</w:t>
      </w:r>
    </w:p>
    <w:p w14:paraId="1EC24F8D" w14:textId="77777777" w:rsidR="00C05A46" w:rsidRDefault="00C05A46" w:rsidP="00C05A46">
      <w:pPr>
        <w:pStyle w:val="BodyText"/>
      </w:pPr>
      <w:r>
        <w:rPr>
          <w:noProof/>
        </w:rPr>
        <w:drawing>
          <wp:inline distT="0" distB="0" distL="0" distR="0" wp14:anchorId="19A95B35" wp14:editId="111CAD70">
            <wp:extent cx="5334000" cy="7112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SWSP.png"/>
                    <pic:cNvPicPr>
                      <a:picLocks noChangeAspect="1" noChangeArrowheads="1"/>
                    </pic:cNvPicPr>
                  </pic:nvPicPr>
                  <pic:blipFill>
                    <a:blip r:embed="rId77"/>
                    <a:stretch>
                      <a:fillRect/>
                    </a:stretch>
                  </pic:blipFill>
                  <pic:spPr bwMode="auto">
                    <a:xfrm>
                      <a:off x="0" y="0"/>
                      <a:ext cx="5334000" cy="7112000"/>
                    </a:xfrm>
                    <a:prstGeom prst="rect">
                      <a:avLst/>
                    </a:prstGeom>
                    <a:noFill/>
                    <a:ln w="9525">
                      <a:noFill/>
                      <a:headEnd/>
                      <a:tailEnd/>
                    </a:ln>
                  </pic:spPr>
                </pic:pic>
              </a:graphicData>
            </a:graphic>
          </wp:inline>
        </w:drawing>
      </w:r>
    </w:p>
    <w:p w14:paraId="3C9AA658" w14:textId="77777777" w:rsidR="006421A7" w:rsidRPr="006421A7" w:rsidRDefault="006421A7" w:rsidP="006421A7">
      <w:pPr>
        <w:pStyle w:val="Heading3"/>
        <w:rPr>
          <w:b w:val="0"/>
          <w:bCs w:val="0"/>
          <w:sz w:val="22"/>
          <w:szCs w:val="22"/>
        </w:rPr>
      </w:pPr>
      <w:r w:rsidRPr="006421A7">
        <w:rPr>
          <w:b w:val="0"/>
          <w:bCs w:val="0"/>
          <w:sz w:val="22"/>
          <w:szCs w:val="22"/>
        </w:rPr>
        <w:t xml:space="preserve">Figure 71. Model coefficients for the best </w:t>
      </w:r>
      <w:r w:rsidRPr="006421A7">
        <w:rPr>
          <w:b w:val="0"/>
          <w:bCs w:val="0"/>
          <w:i/>
          <w:sz w:val="22"/>
          <w:szCs w:val="22"/>
        </w:rPr>
        <w:t>N</w:t>
      </w:r>
      <w:r w:rsidRPr="006421A7">
        <w:rPr>
          <w:b w:val="0"/>
          <w:bCs w:val="0"/>
          <w:sz w:val="22"/>
          <w:szCs w:val="22"/>
        </w:rPr>
        <w:t xml:space="preserve">-mixture model predicting abundance of Swamp Sparrow </w:t>
      </w:r>
      <w:proofErr w:type="spellStart"/>
      <w:r w:rsidRPr="006421A7">
        <w:rPr>
          <w:b w:val="0"/>
          <w:bCs w:val="0"/>
          <w:i/>
          <w:sz w:val="22"/>
          <w:szCs w:val="22"/>
        </w:rPr>
        <w:t>Melospiza</w:t>
      </w:r>
      <w:proofErr w:type="spellEnd"/>
      <w:r w:rsidRPr="006421A7">
        <w:rPr>
          <w:b w:val="0"/>
          <w:bCs w:val="0"/>
          <w:i/>
          <w:sz w:val="22"/>
          <w:szCs w:val="22"/>
        </w:rPr>
        <w:t xml:space="preserve"> </w:t>
      </w:r>
      <w:proofErr w:type="spellStart"/>
      <w:r w:rsidRPr="006421A7">
        <w:rPr>
          <w:b w:val="0"/>
          <w:bCs w:val="0"/>
          <w:i/>
          <w:sz w:val="22"/>
          <w:szCs w:val="22"/>
        </w:rPr>
        <w:t>georgiana</w:t>
      </w:r>
      <w:proofErr w:type="spellEnd"/>
      <w:r w:rsidRPr="006421A7">
        <w:rPr>
          <w:b w:val="0"/>
          <w:bCs w:val="0"/>
          <w:sz w:val="22"/>
          <w:szCs w:val="22"/>
        </w:rPr>
        <w:t xml:space="preserve"> from satellite-based data at the 50-m scale (AIC= 143.31) (A), 150-m scale (AIC= 139.33) (C), and 500-m scale (AIC= 139.77) (E), along </w:t>
      </w:r>
      <w:r w:rsidRPr="006421A7">
        <w:rPr>
          <w:b w:val="0"/>
          <w:bCs w:val="0"/>
          <w:sz w:val="22"/>
          <w:szCs w:val="22"/>
        </w:rPr>
        <w:lastRenderedPageBreak/>
        <w:t>with predicted abundances of this species in the Kirby grid from these respective models (B,D,F).</w:t>
      </w:r>
    </w:p>
    <w:p w14:paraId="13EC4873" w14:textId="77777777" w:rsidR="006421A7" w:rsidRDefault="006421A7" w:rsidP="006421A7">
      <w:pPr>
        <w:pStyle w:val="BodyText"/>
      </w:pPr>
      <w:r>
        <w:rPr>
          <w:noProof/>
        </w:rPr>
        <w:drawing>
          <wp:inline distT="0" distB="0" distL="0" distR="0" wp14:anchorId="6AA42C61" wp14:editId="374785D1">
            <wp:extent cx="5334000" cy="7112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SWSP.png"/>
                    <pic:cNvPicPr>
                      <a:picLocks noChangeAspect="1" noChangeArrowheads="1"/>
                    </pic:cNvPicPr>
                  </pic:nvPicPr>
                  <pic:blipFill>
                    <a:blip r:embed="rId78"/>
                    <a:stretch>
                      <a:fillRect/>
                    </a:stretch>
                  </pic:blipFill>
                  <pic:spPr bwMode="auto">
                    <a:xfrm>
                      <a:off x="0" y="0"/>
                      <a:ext cx="5334000" cy="7112000"/>
                    </a:xfrm>
                    <a:prstGeom prst="rect">
                      <a:avLst/>
                    </a:prstGeom>
                    <a:noFill/>
                    <a:ln w="9525">
                      <a:noFill/>
                      <a:headEnd/>
                      <a:tailEnd/>
                    </a:ln>
                  </pic:spPr>
                </pic:pic>
              </a:graphicData>
            </a:graphic>
          </wp:inline>
        </w:drawing>
      </w:r>
    </w:p>
    <w:p w14:paraId="15180586" w14:textId="77777777" w:rsidR="004256E5" w:rsidRPr="006421A7" w:rsidRDefault="004256E5" w:rsidP="006421A7">
      <w:pPr>
        <w:pStyle w:val="Heading3"/>
        <w:rPr>
          <w:rFonts w:asciiTheme="minorHAnsi" w:hAnsiTheme="minorHAnsi" w:cstheme="minorHAnsi"/>
          <w:b w:val="0"/>
          <w:bCs w:val="0"/>
          <w:sz w:val="22"/>
          <w:szCs w:val="22"/>
        </w:rPr>
      </w:pPr>
      <w:r w:rsidRPr="006421A7">
        <w:rPr>
          <w:rFonts w:asciiTheme="minorHAnsi" w:hAnsiTheme="minorHAnsi" w:cstheme="minorHAnsi"/>
          <w:b w:val="0"/>
          <w:bCs w:val="0"/>
          <w:sz w:val="22"/>
          <w:szCs w:val="22"/>
        </w:rPr>
        <w:t xml:space="preserve">Figure 72. Model coefficients for the best </w:t>
      </w:r>
      <w:r w:rsidRPr="006421A7">
        <w:rPr>
          <w:rFonts w:asciiTheme="minorHAnsi" w:hAnsiTheme="minorHAnsi" w:cstheme="minorHAnsi"/>
          <w:b w:val="0"/>
          <w:bCs w:val="0"/>
          <w:i/>
          <w:sz w:val="22"/>
          <w:szCs w:val="22"/>
        </w:rPr>
        <w:t>N</w:t>
      </w:r>
      <w:r w:rsidRPr="006421A7">
        <w:rPr>
          <w:rFonts w:asciiTheme="minorHAnsi" w:hAnsiTheme="minorHAnsi" w:cstheme="minorHAnsi"/>
          <w:b w:val="0"/>
          <w:bCs w:val="0"/>
          <w:sz w:val="22"/>
          <w:szCs w:val="22"/>
        </w:rPr>
        <w:t xml:space="preserve">-mixture model predicting abundance of Swamp Sparrow </w:t>
      </w:r>
      <w:proofErr w:type="spellStart"/>
      <w:r w:rsidRPr="006421A7">
        <w:rPr>
          <w:rFonts w:asciiTheme="minorHAnsi" w:hAnsiTheme="minorHAnsi" w:cstheme="minorHAnsi"/>
          <w:b w:val="0"/>
          <w:bCs w:val="0"/>
          <w:i/>
          <w:sz w:val="22"/>
          <w:szCs w:val="22"/>
        </w:rPr>
        <w:t>Melospiza</w:t>
      </w:r>
      <w:proofErr w:type="spellEnd"/>
      <w:r w:rsidRPr="006421A7">
        <w:rPr>
          <w:rFonts w:asciiTheme="minorHAnsi" w:hAnsiTheme="minorHAnsi" w:cstheme="minorHAnsi"/>
          <w:b w:val="0"/>
          <w:bCs w:val="0"/>
          <w:i/>
          <w:sz w:val="22"/>
          <w:szCs w:val="22"/>
        </w:rPr>
        <w:t xml:space="preserve"> </w:t>
      </w:r>
      <w:proofErr w:type="spellStart"/>
      <w:r w:rsidRPr="006421A7">
        <w:rPr>
          <w:rFonts w:asciiTheme="minorHAnsi" w:hAnsiTheme="minorHAnsi" w:cstheme="minorHAnsi"/>
          <w:b w:val="0"/>
          <w:bCs w:val="0"/>
          <w:i/>
          <w:sz w:val="22"/>
          <w:szCs w:val="22"/>
        </w:rPr>
        <w:t>georgiana</w:t>
      </w:r>
      <w:proofErr w:type="spellEnd"/>
      <w:r w:rsidRPr="006421A7">
        <w:rPr>
          <w:rFonts w:asciiTheme="minorHAnsi" w:hAnsiTheme="minorHAnsi" w:cstheme="minorHAnsi"/>
          <w:b w:val="0"/>
          <w:bCs w:val="0"/>
          <w:sz w:val="22"/>
          <w:szCs w:val="22"/>
        </w:rPr>
        <w:t xml:space="preserve"> from LIDAR-based data at the 150-m scale (AIC= 138.15) (A), 500-</w:t>
      </w:r>
      <w:r w:rsidRPr="006421A7">
        <w:rPr>
          <w:rFonts w:asciiTheme="minorHAnsi" w:hAnsiTheme="minorHAnsi" w:cstheme="minorHAnsi"/>
          <w:b w:val="0"/>
          <w:bCs w:val="0"/>
          <w:sz w:val="22"/>
          <w:szCs w:val="22"/>
        </w:rPr>
        <w:lastRenderedPageBreak/>
        <w:t>m scale (AIC= 143.69) (C), along with predicted abundances of this species in the Kirby grid from these respective models (B,D).</w:t>
      </w:r>
    </w:p>
    <w:p w14:paraId="5598AAA6" w14:textId="77777777" w:rsidR="004256E5" w:rsidRDefault="004256E5" w:rsidP="004256E5">
      <w:pPr>
        <w:pStyle w:val="BodyText"/>
      </w:pPr>
      <w:r>
        <w:rPr>
          <w:noProof/>
        </w:rPr>
        <w:drawing>
          <wp:inline distT="0" distB="0" distL="0" distR="0" wp14:anchorId="5CD79701" wp14:editId="55C8EAB6">
            <wp:extent cx="5334000" cy="71120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SWSP.png"/>
                    <pic:cNvPicPr>
                      <a:picLocks noChangeAspect="1" noChangeArrowheads="1"/>
                    </pic:cNvPicPr>
                  </pic:nvPicPr>
                  <pic:blipFill>
                    <a:blip r:embed="rId79"/>
                    <a:stretch>
                      <a:fillRect/>
                    </a:stretch>
                  </pic:blipFill>
                  <pic:spPr bwMode="auto">
                    <a:xfrm>
                      <a:off x="0" y="0"/>
                      <a:ext cx="5334000" cy="7112000"/>
                    </a:xfrm>
                    <a:prstGeom prst="rect">
                      <a:avLst/>
                    </a:prstGeom>
                    <a:noFill/>
                    <a:ln w="9525">
                      <a:noFill/>
                      <a:headEnd/>
                      <a:tailEnd/>
                    </a:ln>
                  </pic:spPr>
                </pic:pic>
              </a:graphicData>
            </a:graphic>
          </wp:inline>
        </w:drawing>
      </w:r>
    </w:p>
    <w:p w14:paraId="2F39D46E" w14:textId="77777777" w:rsidR="004256E5" w:rsidRPr="006421A7" w:rsidRDefault="004256E5" w:rsidP="006421A7">
      <w:pPr>
        <w:pStyle w:val="Heading3"/>
        <w:rPr>
          <w:rFonts w:asciiTheme="minorHAnsi" w:hAnsiTheme="minorHAnsi" w:cstheme="minorHAnsi"/>
          <w:b w:val="0"/>
          <w:bCs w:val="0"/>
          <w:sz w:val="22"/>
          <w:szCs w:val="22"/>
        </w:rPr>
      </w:pPr>
      <w:r w:rsidRPr="006421A7">
        <w:rPr>
          <w:rFonts w:asciiTheme="minorHAnsi" w:hAnsiTheme="minorHAnsi" w:cstheme="minorHAnsi"/>
          <w:b w:val="0"/>
          <w:bCs w:val="0"/>
          <w:sz w:val="22"/>
          <w:szCs w:val="22"/>
        </w:rPr>
        <w:t xml:space="preserve">Figure 73. Model coefficients for the A) AVI-based (AIC= 127.82), C) satellite-based (AIC= 139.33), E) lidar-based (AIC= 138.15), and G) composite (AIC= 127.2) </w:t>
      </w:r>
      <w:r w:rsidRPr="006421A7">
        <w:rPr>
          <w:rFonts w:asciiTheme="minorHAnsi" w:hAnsiTheme="minorHAnsi" w:cstheme="minorHAnsi"/>
          <w:b w:val="0"/>
          <w:bCs w:val="0"/>
          <w:i/>
          <w:sz w:val="22"/>
          <w:szCs w:val="22"/>
        </w:rPr>
        <w:t>N</w:t>
      </w:r>
      <w:r w:rsidRPr="006421A7">
        <w:rPr>
          <w:rFonts w:asciiTheme="minorHAnsi" w:hAnsiTheme="minorHAnsi" w:cstheme="minorHAnsi"/>
          <w:b w:val="0"/>
          <w:bCs w:val="0"/>
          <w:sz w:val="22"/>
          <w:szCs w:val="22"/>
        </w:rPr>
        <w:t xml:space="preserve">-mixture models </w:t>
      </w:r>
      <w:r w:rsidRPr="006421A7">
        <w:rPr>
          <w:rFonts w:asciiTheme="minorHAnsi" w:hAnsiTheme="minorHAnsi" w:cstheme="minorHAnsi"/>
          <w:b w:val="0"/>
          <w:bCs w:val="0"/>
          <w:sz w:val="22"/>
          <w:szCs w:val="22"/>
        </w:rPr>
        <w:lastRenderedPageBreak/>
        <w:t xml:space="preserve">predicting abundance of Swamp Sparrow </w:t>
      </w:r>
      <w:proofErr w:type="spellStart"/>
      <w:r w:rsidRPr="006421A7">
        <w:rPr>
          <w:rFonts w:asciiTheme="minorHAnsi" w:hAnsiTheme="minorHAnsi" w:cstheme="minorHAnsi"/>
          <w:b w:val="0"/>
          <w:bCs w:val="0"/>
          <w:i/>
          <w:sz w:val="22"/>
          <w:szCs w:val="22"/>
        </w:rPr>
        <w:t>Melospiza</w:t>
      </w:r>
      <w:proofErr w:type="spellEnd"/>
      <w:r w:rsidRPr="006421A7">
        <w:rPr>
          <w:rFonts w:asciiTheme="minorHAnsi" w:hAnsiTheme="minorHAnsi" w:cstheme="minorHAnsi"/>
          <w:b w:val="0"/>
          <w:bCs w:val="0"/>
          <w:i/>
          <w:sz w:val="22"/>
          <w:szCs w:val="22"/>
        </w:rPr>
        <w:t xml:space="preserve"> </w:t>
      </w:r>
      <w:proofErr w:type="spellStart"/>
      <w:r w:rsidRPr="006421A7">
        <w:rPr>
          <w:rFonts w:asciiTheme="minorHAnsi" w:hAnsiTheme="minorHAnsi" w:cstheme="minorHAnsi"/>
          <w:b w:val="0"/>
          <w:bCs w:val="0"/>
          <w:i/>
          <w:sz w:val="22"/>
          <w:szCs w:val="22"/>
        </w:rPr>
        <w:t>georgiana</w:t>
      </w:r>
      <w:proofErr w:type="spellEnd"/>
      <w:r w:rsidRPr="006421A7">
        <w:rPr>
          <w:rFonts w:asciiTheme="minorHAnsi" w:hAnsiTheme="minorHAnsi" w:cstheme="minorHAnsi"/>
          <w:b w:val="0"/>
          <w:bCs w:val="0"/>
          <w:sz w:val="22"/>
          <w:szCs w:val="22"/>
        </w:rPr>
        <w:t>, along with predicted abundances of this species in the Kirby grid from these respective models (B,D,F,H).</w:t>
      </w:r>
    </w:p>
    <w:p w14:paraId="58975108" w14:textId="77777777" w:rsidR="004256E5" w:rsidRDefault="004256E5" w:rsidP="004256E5">
      <w:pPr>
        <w:pStyle w:val="BodyText"/>
      </w:pPr>
      <w:r>
        <w:rPr>
          <w:noProof/>
        </w:rPr>
        <w:drawing>
          <wp:inline distT="0" distB="0" distL="0" distR="0" wp14:anchorId="400C8E47" wp14:editId="3CBB02A0">
            <wp:extent cx="5334000" cy="6934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SWSP.png"/>
                    <pic:cNvPicPr>
                      <a:picLocks noChangeAspect="1" noChangeArrowheads="1"/>
                    </pic:cNvPicPr>
                  </pic:nvPicPr>
                  <pic:blipFill>
                    <a:blip r:embed="rId80"/>
                    <a:stretch>
                      <a:fillRect/>
                    </a:stretch>
                  </pic:blipFill>
                  <pic:spPr bwMode="auto">
                    <a:xfrm>
                      <a:off x="0" y="0"/>
                      <a:ext cx="5334000" cy="6934200"/>
                    </a:xfrm>
                    <a:prstGeom prst="rect">
                      <a:avLst/>
                    </a:prstGeom>
                    <a:noFill/>
                    <a:ln w="9525">
                      <a:noFill/>
                      <a:headEnd/>
                      <a:tailEnd/>
                    </a:ln>
                  </pic:spPr>
                </pic:pic>
              </a:graphicData>
            </a:graphic>
          </wp:inline>
        </w:drawing>
      </w:r>
    </w:p>
    <w:p w14:paraId="1F7289CC" w14:textId="57F116C7" w:rsidR="00C05A46" w:rsidRPr="006421A7" w:rsidRDefault="00B65E7C" w:rsidP="006421A7">
      <w:pPr>
        <w:pStyle w:val="Heading3"/>
        <w:rPr>
          <w:rFonts w:asciiTheme="minorHAnsi" w:hAnsiTheme="minorHAnsi" w:cstheme="minorHAnsi"/>
          <w:b w:val="0"/>
          <w:bCs w:val="0"/>
          <w:sz w:val="22"/>
          <w:szCs w:val="22"/>
        </w:rPr>
      </w:pPr>
      <w:r w:rsidRPr="006421A7">
        <w:rPr>
          <w:rFonts w:asciiTheme="minorHAnsi" w:hAnsiTheme="minorHAnsi" w:cstheme="minorHAnsi"/>
          <w:b w:val="0"/>
          <w:bCs w:val="0"/>
          <w:sz w:val="22"/>
          <w:szCs w:val="22"/>
        </w:rPr>
        <w:t xml:space="preserve">Figure 74. </w:t>
      </w:r>
      <w:r w:rsidR="00C05A46" w:rsidRPr="006421A7">
        <w:rPr>
          <w:rFonts w:asciiTheme="minorHAnsi" w:hAnsiTheme="minorHAnsi" w:cstheme="minorHAnsi"/>
          <w:b w:val="0"/>
          <w:bCs w:val="0"/>
          <w:sz w:val="22"/>
          <w:szCs w:val="22"/>
        </w:rPr>
        <w:t xml:space="preserve">Model coefficients for the best </w:t>
      </w:r>
      <w:r w:rsidR="00C05A46" w:rsidRPr="006421A7">
        <w:rPr>
          <w:rFonts w:asciiTheme="minorHAnsi" w:hAnsiTheme="minorHAnsi" w:cstheme="minorHAnsi"/>
          <w:b w:val="0"/>
          <w:bCs w:val="0"/>
          <w:i/>
          <w:sz w:val="22"/>
          <w:szCs w:val="22"/>
        </w:rPr>
        <w:t>N</w:t>
      </w:r>
      <w:r w:rsidR="00C05A46" w:rsidRPr="006421A7">
        <w:rPr>
          <w:rFonts w:asciiTheme="minorHAnsi" w:hAnsiTheme="minorHAnsi" w:cstheme="minorHAnsi"/>
          <w:b w:val="0"/>
          <w:bCs w:val="0"/>
          <w:sz w:val="22"/>
          <w:szCs w:val="22"/>
        </w:rPr>
        <w:t xml:space="preserve">-mixture model predicting abundance of Tennessee Warbler </w:t>
      </w:r>
      <w:proofErr w:type="spellStart"/>
      <w:r w:rsidR="00C05A46" w:rsidRPr="006421A7">
        <w:rPr>
          <w:rFonts w:asciiTheme="minorHAnsi" w:hAnsiTheme="minorHAnsi" w:cstheme="minorHAnsi"/>
          <w:b w:val="0"/>
          <w:bCs w:val="0"/>
          <w:i/>
          <w:sz w:val="22"/>
          <w:szCs w:val="22"/>
        </w:rPr>
        <w:t>Leiothlypis</w:t>
      </w:r>
      <w:proofErr w:type="spellEnd"/>
      <w:r w:rsidR="00C05A46" w:rsidRPr="006421A7">
        <w:rPr>
          <w:rFonts w:asciiTheme="minorHAnsi" w:hAnsiTheme="minorHAnsi" w:cstheme="minorHAnsi"/>
          <w:b w:val="0"/>
          <w:bCs w:val="0"/>
          <w:i/>
          <w:sz w:val="22"/>
          <w:szCs w:val="22"/>
        </w:rPr>
        <w:t xml:space="preserve"> peregrina</w:t>
      </w:r>
      <w:r w:rsidR="00C05A46" w:rsidRPr="006421A7">
        <w:rPr>
          <w:rFonts w:asciiTheme="minorHAnsi" w:hAnsiTheme="minorHAnsi" w:cstheme="minorHAnsi"/>
          <w:b w:val="0"/>
          <w:bCs w:val="0"/>
          <w:sz w:val="22"/>
          <w:szCs w:val="22"/>
        </w:rPr>
        <w:t xml:space="preserve"> </w:t>
      </w:r>
      <w:r w:rsidR="000A291A" w:rsidRPr="006421A7">
        <w:rPr>
          <w:rFonts w:asciiTheme="minorHAnsi" w:hAnsiTheme="minorHAnsi" w:cstheme="minorHAnsi"/>
          <w:b w:val="0"/>
          <w:bCs w:val="0"/>
          <w:sz w:val="22"/>
          <w:szCs w:val="22"/>
        </w:rPr>
        <w:t xml:space="preserve">from Alberta Vegetation Inventory (AVI) shapefile-based data </w:t>
      </w:r>
      <w:r w:rsidR="00C05A46" w:rsidRPr="006421A7">
        <w:rPr>
          <w:rFonts w:asciiTheme="minorHAnsi" w:hAnsiTheme="minorHAnsi" w:cstheme="minorHAnsi"/>
          <w:b w:val="0"/>
          <w:bCs w:val="0"/>
          <w:sz w:val="22"/>
          <w:szCs w:val="22"/>
        </w:rPr>
        <w:t xml:space="preserve">at the </w:t>
      </w:r>
      <w:r w:rsidR="005042FF" w:rsidRPr="006421A7">
        <w:rPr>
          <w:rFonts w:asciiTheme="minorHAnsi" w:hAnsiTheme="minorHAnsi" w:cstheme="minorHAnsi"/>
          <w:b w:val="0"/>
          <w:bCs w:val="0"/>
          <w:sz w:val="22"/>
          <w:szCs w:val="22"/>
        </w:rPr>
        <w:t xml:space="preserve">50-m scale (AIC= 326.99) (A), 150-m scale (AIC= 326.27) (C), </w:t>
      </w:r>
      <w:r w:rsidR="00C05A46" w:rsidRPr="006421A7">
        <w:rPr>
          <w:rFonts w:asciiTheme="minorHAnsi" w:hAnsiTheme="minorHAnsi" w:cstheme="minorHAnsi"/>
          <w:b w:val="0"/>
          <w:bCs w:val="0"/>
          <w:sz w:val="22"/>
          <w:szCs w:val="22"/>
        </w:rPr>
        <w:t xml:space="preserve">and 500-m scale (AIC= 317.57) </w:t>
      </w:r>
      <w:r w:rsidR="00C05A46" w:rsidRPr="006421A7">
        <w:rPr>
          <w:rFonts w:asciiTheme="minorHAnsi" w:hAnsiTheme="minorHAnsi" w:cstheme="minorHAnsi"/>
          <w:b w:val="0"/>
          <w:bCs w:val="0"/>
          <w:sz w:val="22"/>
          <w:szCs w:val="22"/>
        </w:rPr>
        <w:lastRenderedPageBreak/>
        <w:t>(E), along with predicted abundances of this species in the Kirby grid from these respective models (B,D,F).</w:t>
      </w:r>
    </w:p>
    <w:p w14:paraId="081D2C15" w14:textId="77777777" w:rsidR="00C05A46" w:rsidRDefault="00C05A46" w:rsidP="00C05A46">
      <w:pPr>
        <w:pStyle w:val="BodyText"/>
      </w:pPr>
      <w:r>
        <w:rPr>
          <w:noProof/>
        </w:rPr>
        <w:drawing>
          <wp:inline distT="0" distB="0" distL="0" distR="0" wp14:anchorId="14366979" wp14:editId="0678FAE3">
            <wp:extent cx="5334000" cy="7112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TEWA.png"/>
                    <pic:cNvPicPr>
                      <a:picLocks noChangeAspect="1" noChangeArrowheads="1"/>
                    </pic:cNvPicPr>
                  </pic:nvPicPr>
                  <pic:blipFill>
                    <a:blip r:embed="rId81"/>
                    <a:stretch>
                      <a:fillRect/>
                    </a:stretch>
                  </pic:blipFill>
                  <pic:spPr bwMode="auto">
                    <a:xfrm>
                      <a:off x="0" y="0"/>
                      <a:ext cx="5334000" cy="7112000"/>
                    </a:xfrm>
                    <a:prstGeom prst="rect">
                      <a:avLst/>
                    </a:prstGeom>
                    <a:noFill/>
                    <a:ln w="9525">
                      <a:noFill/>
                      <a:headEnd/>
                      <a:tailEnd/>
                    </a:ln>
                  </pic:spPr>
                </pic:pic>
              </a:graphicData>
            </a:graphic>
          </wp:inline>
        </w:drawing>
      </w:r>
    </w:p>
    <w:p w14:paraId="59C7520A" w14:textId="77777777" w:rsidR="006421A7" w:rsidRDefault="006421A7" w:rsidP="006421A7">
      <w:pPr>
        <w:pStyle w:val="BodyText"/>
      </w:pPr>
      <w:r>
        <w:t xml:space="preserve">Figure 75. Model coefficients for the best </w:t>
      </w:r>
      <w:r>
        <w:rPr>
          <w:i/>
        </w:rPr>
        <w:t>N</w:t>
      </w:r>
      <w:r>
        <w:t xml:space="preserve">-mixture model predicting abundance of Tennessee Warbler </w:t>
      </w:r>
      <w:proofErr w:type="spellStart"/>
      <w:r>
        <w:rPr>
          <w:i/>
        </w:rPr>
        <w:t>Leiothlypis</w:t>
      </w:r>
      <w:proofErr w:type="spellEnd"/>
      <w:r>
        <w:rPr>
          <w:i/>
        </w:rPr>
        <w:t xml:space="preserve"> peregrina</w:t>
      </w:r>
      <w:r>
        <w:t xml:space="preserve"> from satellite-based data at the 50-m scale </w:t>
      </w:r>
      <w:r>
        <w:lastRenderedPageBreak/>
        <w:t>(AIC= 327.76) (A), 150-m scale (AIC= 326.37) (C), and 500-m scale (AIC= 322.11) (E), along with predicted abundances of this species in the Kirby grid from these respective models (B,D,F).</w:t>
      </w:r>
    </w:p>
    <w:p w14:paraId="4EA31F80" w14:textId="77777777" w:rsidR="006421A7" w:rsidRDefault="006421A7" w:rsidP="006421A7">
      <w:pPr>
        <w:pStyle w:val="BodyText"/>
      </w:pPr>
      <w:r>
        <w:rPr>
          <w:noProof/>
        </w:rPr>
        <w:drawing>
          <wp:inline distT="0" distB="0" distL="0" distR="0" wp14:anchorId="62FC517B" wp14:editId="04CECFAD">
            <wp:extent cx="5334000" cy="7112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TEWA.png"/>
                    <pic:cNvPicPr>
                      <a:picLocks noChangeAspect="1" noChangeArrowheads="1"/>
                    </pic:cNvPicPr>
                  </pic:nvPicPr>
                  <pic:blipFill>
                    <a:blip r:embed="rId82"/>
                    <a:stretch>
                      <a:fillRect/>
                    </a:stretch>
                  </pic:blipFill>
                  <pic:spPr bwMode="auto">
                    <a:xfrm>
                      <a:off x="0" y="0"/>
                      <a:ext cx="5334000" cy="7112000"/>
                    </a:xfrm>
                    <a:prstGeom prst="rect">
                      <a:avLst/>
                    </a:prstGeom>
                    <a:noFill/>
                    <a:ln w="9525">
                      <a:noFill/>
                      <a:headEnd/>
                      <a:tailEnd/>
                    </a:ln>
                  </pic:spPr>
                </pic:pic>
              </a:graphicData>
            </a:graphic>
          </wp:inline>
        </w:drawing>
      </w:r>
    </w:p>
    <w:p w14:paraId="18D18647" w14:textId="77777777" w:rsidR="006421A7" w:rsidRPr="007342ED" w:rsidRDefault="006421A7" w:rsidP="007342ED">
      <w:pPr>
        <w:pStyle w:val="Heading3"/>
        <w:rPr>
          <w:rFonts w:asciiTheme="minorHAnsi" w:hAnsiTheme="minorHAnsi" w:cstheme="minorHAnsi"/>
          <w:b w:val="0"/>
          <w:bCs w:val="0"/>
          <w:sz w:val="22"/>
          <w:szCs w:val="22"/>
        </w:rPr>
      </w:pPr>
      <w:r w:rsidRPr="007342ED">
        <w:rPr>
          <w:rFonts w:asciiTheme="minorHAnsi" w:hAnsiTheme="minorHAnsi" w:cstheme="minorHAnsi"/>
          <w:b w:val="0"/>
          <w:bCs w:val="0"/>
          <w:sz w:val="22"/>
          <w:szCs w:val="22"/>
        </w:rPr>
        <w:lastRenderedPageBreak/>
        <w:t xml:space="preserve">Figure 76. Model coefficients for the best </w:t>
      </w:r>
      <w:r w:rsidRPr="007342ED">
        <w:rPr>
          <w:rFonts w:asciiTheme="minorHAnsi" w:hAnsiTheme="minorHAnsi" w:cstheme="minorHAnsi"/>
          <w:b w:val="0"/>
          <w:bCs w:val="0"/>
          <w:i/>
          <w:sz w:val="22"/>
          <w:szCs w:val="22"/>
        </w:rPr>
        <w:t>N</w:t>
      </w:r>
      <w:r w:rsidRPr="007342ED">
        <w:rPr>
          <w:rFonts w:asciiTheme="minorHAnsi" w:hAnsiTheme="minorHAnsi" w:cstheme="minorHAnsi"/>
          <w:b w:val="0"/>
          <w:bCs w:val="0"/>
          <w:sz w:val="22"/>
          <w:szCs w:val="22"/>
        </w:rPr>
        <w:t xml:space="preserve">-mixture model predicting abundance of Tennessee Warbler </w:t>
      </w:r>
      <w:proofErr w:type="spellStart"/>
      <w:r w:rsidRPr="007342ED">
        <w:rPr>
          <w:rFonts w:asciiTheme="minorHAnsi" w:hAnsiTheme="minorHAnsi" w:cstheme="minorHAnsi"/>
          <w:b w:val="0"/>
          <w:bCs w:val="0"/>
          <w:i/>
          <w:sz w:val="22"/>
          <w:szCs w:val="22"/>
        </w:rPr>
        <w:t>Leiothlypis</w:t>
      </w:r>
      <w:proofErr w:type="spellEnd"/>
      <w:r w:rsidRPr="007342ED">
        <w:rPr>
          <w:rFonts w:asciiTheme="minorHAnsi" w:hAnsiTheme="minorHAnsi" w:cstheme="minorHAnsi"/>
          <w:b w:val="0"/>
          <w:bCs w:val="0"/>
          <w:i/>
          <w:sz w:val="22"/>
          <w:szCs w:val="22"/>
        </w:rPr>
        <w:t xml:space="preserve"> peregrina</w:t>
      </w:r>
      <w:r w:rsidRPr="007342ED">
        <w:rPr>
          <w:rFonts w:asciiTheme="minorHAnsi" w:hAnsiTheme="minorHAnsi" w:cstheme="minorHAnsi"/>
          <w:b w:val="0"/>
          <w:bCs w:val="0"/>
          <w:sz w:val="22"/>
          <w:szCs w:val="22"/>
        </w:rPr>
        <w:t xml:space="preserve"> from LIDAR-based data at the 150-m scale (AIC= 322.38) (A), and 500-m scale (AIC= 328.8) (C), along with predicted abundances of this species in the Kirby grid from these respective models (B,D).</w:t>
      </w:r>
    </w:p>
    <w:p w14:paraId="391901D3" w14:textId="77777777" w:rsidR="006421A7" w:rsidRDefault="006421A7" w:rsidP="006421A7">
      <w:pPr>
        <w:pStyle w:val="BodyText"/>
      </w:pPr>
      <w:r>
        <w:rPr>
          <w:noProof/>
        </w:rPr>
        <w:drawing>
          <wp:inline distT="0" distB="0" distL="0" distR="0" wp14:anchorId="0F67BFB1" wp14:editId="1A319A15">
            <wp:extent cx="5334000" cy="71120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TEWA.png"/>
                    <pic:cNvPicPr>
                      <a:picLocks noChangeAspect="1" noChangeArrowheads="1"/>
                    </pic:cNvPicPr>
                  </pic:nvPicPr>
                  <pic:blipFill>
                    <a:blip r:embed="rId83"/>
                    <a:stretch>
                      <a:fillRect/>
                    </a:stretch>
                  </pic:blipFill>
                  <pic:spPr bwMode="auto">
                    <a:xfrm>
                      <a:off x="0" y="0"/>
                      <a:ext cx="5334000" cy="7112000"/>
                    </a:xfrm>
                    <a:prstGeom prst="rect">
                      <a:avLst/>
                    </a:prstGeom>
                    <a:noFill/>
                    <a:ln w="9525">
                      <a:noFill/>
                      <a:headEnd/>
                      <a:tailEnd/>
                    </a:ln>
                  </pic:spPr>
                </pic:pic>
              </a:graphicData>
            </a:graphic>
          </wp:inline>
        </w:drawing>
      </w:r>
    </w:p>
    <w:p w14:paraId="29CBD591" w14:textId="77777777" w:rsidR="006421A7" w:rsidRPr="007342ED" w:rsidRDefault="006421A7" w:rsidP="007342ED">
      <w:pPr>
        <w:pStyle w:val="Heading3"/>
        <w:rPr>
          <w:rFonts w:asciiTheme="minorHAnsi" w:hAnsiTheme="minorHAnsi" w:cstheme="minorHAnsi"/>
          <w:b w:val="0"/>
          <w:bCs w:val="0"/>
          <w:sz w:val="22"/>
          <w:szCs w:val="22"/>
        </w:rPr>
      </w:pPr>
      <w:r w:rsidRPr="007342ED">
        <w:rPr>
          <w:rFonts w:asciiTheme="minorHAnsi" w:hAnsiTheme="minorHAnsi" w:cstheme="minorHAnsi"/>
          <w:b w:val="0"/>
          <w:bCs w:val="0"/>
          <w:sz w:val="22"/>
          <w:szCs w:val="22"/>
        </w:rPr>
        <w:lastRenderedPageBreak/>
        <w:t xml:space="preserve">Figure 77. Model coefficients for the A) AVI-based (AIC= 317.57), C) satellite-based (AIC= 322.11), E) lidar-based (AIC= 322.38), and G) composite (AIC= 317.02) </w:t>
      </w:r>
      <w:r w:rsidRPr="007342ED">
        <w:rPr>
          <w:rFonts w:asciiTheme="minorHAnsi" w:hAnsiTheme="minorHAnsi" w:cstheme="minorHAnsi"/>
          <w:b w:val="0"/>
          <w:bCs w:val="0"/>
          <w:i/>
          <w:sz w:val="22"/>
          <w:szCs w:val="22"/>
        </w:rPr>
        <w:t>N</w:t>
      </w:r>
      <w:r w:rsidRPr="007342ED">
        <w:rPr>
          <w:rFonts w:asciiTheme="minorHAnsi" w:hAnsiTheme="minorHAnsi" w:cstheme="minorHAnsi"/>
          <w:b w:val="0"/>
          <w:bCs w:val="0"/>
          <w:sz w:val="22"/>
          <w:szCs w:val="22"/>
        </w:rPr>
        <w:t xml:space="preserve">-mixture models predicting abundance of Tennessee Warbler </w:t>
      </w:r>
      <w:proofErr w:type="spellStart"/>
      <w:r w:rsidRPr="007342ED">
        <w:rPr>
          <w:rFonts w:asciiTheme="minorHAnsi" w:hAnsiTheme="minorHAnsi" w:cstheme="minorHAnsi"/>
          <w:b w:val="0"/>
          <w:bCs w:val="0"/>
          <w:i/>
          <w:sz w:val="22"/>
          <w:szCs w:val="22"/>
        </w:rPr>
        <w:t>Leiothlypis</w:t>
      </w:r>
      <w:proofErr w:type="spellEnd"/>
      <w:r w:rsidRPr="007342ED">
        <w:rPr>
          <w:rFonts w:asciiTheme="minorHAnsi" w:hAnsiTheme="minorHAnsi" w:cstheme="minorHAnsi"/>
          <w:b w:val="0"/>
          <w:bCs w:val="0"/>
          <w:i/>
          <w:sz w:val="22"/>
          <w:szCs w:val="22"/>
        </w:rPr>
        <w:t xml:space="preserve"> peregrina</w:t>
      </w:r>
      <w:r w:rsidRPr="007342ED">
        <w:rPr>
          <w:rFonts w:asciiTheme="minorHAnsi" w:hAnsiTheme="minorHAnsi" w:cstheme="minorHAnsi"/>
          <w:b w:val="0"/>
          <w:bCs w:val="0"/>
          <w:sz w:val="22"/>
          <w:szCs w:val="22"/>
        </w:rPr>
        <w:t>, along with predicted abundances of this species in the Kirby grid from these respective models (B,D,F,H).</w:t>
      </w:r>
    </w:p>
    <w:p w14:paraId="0BCCE88E" w14:textId="77777777" w:rsidR="006421A7" w:rsidRDefault="006421A7" w:rsidP="006421A7">
      <w:pPr>
        <w:pStyle w:val="BodyText"/>
      </w:pPr>
      <w:r>
        <w:rPr>
          <w:noProof/>
        </w:rPr>
        <w:drawing>
          <wp:inline distT="0" distB="0" distL="0" distR="0" wp14:anchorId="4F0250FF" wp14:editId="26EA366E">
            <wp:extent cx="5334000" cy="6934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TEWA.png"/>
                    <pic:cNvPicPr>
                      <a:picLocks noChangeAspect="1" noChangeArrowheads="1"/>
                    </pic:cNvPicPr>
                  </pic:nvPicPr>
                  <pic:blipFill>
                    <a:blip r:embed="rId84"/>
                    <a:stretch>
                      <a:fillRect/>
                    </a:stretch>
                  </pic:blipFill>
                  <pic:spPr bwMode="auto">
                    <a:xfrm>
                      <a:off x="0" y="0"/>
                      <a:ext cx="5334000" cy="6934200"/>
                    </a:xfrm>
                    <a:prstGeom prst="rect">
                      <a:avLst/>
                    </a:prstGeom>
                    <a:noFill/>
                    <a:ln w="9525">
                      <a:noFill/>
                      <a:headEnd/>
                      <a:tailEnd/>
                    </a:ln>
                  </pic:spPr>
                </pic:pic>
              </a:graphicData>
            </a:graphic>
          </wp:inline>
        </w:drawing>
      </w:r>
    </w:p>
    <w:p w14:paraId="67BCC1F3" w14:textId="77777777" w:rsidR="00E42B0F" w:rsidRPr="007342ED" w:rsidRDefault="00E42B0F" w:rsidP="00E42B0F">
      <w:pPr>
        <w:pStyle w:val="Heading3"/>
        <w:rPr>
          <w:rFonts w:asciiTheme="minorHAnsi" w:hAnsiTheme="minorHAnsi" w:cstheme="minorHAnsi"/>
          <w:b w:val="0"/>
          <w:bCs w:val="0"/>
          <w:sz w:val="22"/>
          <w:szCs w:val="22"/>
        </w:rPr>
      </w:pPr>
      <w:r w:rsidRPr="007342ED">
        <w:rPr>
          <w:rFonts w:asciiTheme="minorHAnsi" w:hAnsiTheme="minorHAnsi" w:cstheme="minorHAnsi"/>
          <w:b w:val="0"/>
          <w:bCs w:val="0"/>
          <w:sz w:val="22"/>
          <w:szCs w:val="22"/>
        </w:rPr>
        <w:t xml:space="preserve">Figure </w:t>
      </w:r>
      <w:r>
        <w:rPr>
          <w:rFonts w:asciiTheme="minorHAnsi" w:hAnsiTheme="minorHAnsi" w:cstheme="minorHAnsi"/>
          <w:b w:val="0"/>
          <w:bCs w:val="0"/>
          <w:sz w:val="22"/>
          <w:szCs w:val="22"/>
        </w:rPr>
        <w:t>78</w:t>
      </w:r>
      <w:r w:rsidRPr="007342ED">
        <w:rPr>
          <w:rFonts w:asciiTheme="minorHAnsi" w:hAnsiTheme="minorHAnsi" w:cstheme="minorHAnsi"/>
          <w:b w:val="0"/>
          <w:bCs w:val="0"/>
          <w:sz w:val="22"/>
          <w:szCs w:val="22"/>
        </w:rPr>
        <w:t xml:space="preserve">. Model coefficients for the best </w:t>
      </w:r>
      <w:r w:rsidRPr="007342ED">
        <w:rPr>
          <w:rFonts w:asciiTheme="minorHAnsi" w:hAnsiTheme="minorHAnsi" w:cstheme="minorHAnsi"/>
          <w:b w:val="0"/>
          <w:bCs w:val="0"/>
          <w:i/>
          <w:sz w:val="22"/>
          <w:szCs w:val="22"/>
        </w:rPr>
        <w:t>N</w:t>
      </w:r>
      <w:r w:rsidRPr="007342ED">
        <w:rPr>
          <w:rFonts w:asciiTheme="minorHAnsi" w:hAnsiTheme="minorHAnsi" w:cstheme="minorHAnsi"/>
          <w:b w:val="0"/>
          <w:bCs w:val="0"/>
          <w:sz w:val="22"/>
          <w:szCs w:val="22"/>
        </w:rPr>
        <w:t xml:space="preserve">-mixture model predicting abundance of Winter Wren </w:t>
      </w:r>
      <w:r w:rsidRPr="007342ED">
        <w:rPr>
          <w:rFonts w:asciiTheme="minorHAnsi" w:hAnsiTheme="minorHAnsi" w:cstheme="minorHAnsi"/>
          <w:b w:val="0"/>
          <w:bCs w:val="0"/>
          <w:i/>
          <w:sz w:val="22"/>
          <w:szCs w:val="22"/>
        </w:rPr>
        <w:t xml:space="preserve">Troglodytes </w:t>
      </w:r>
      <w:proofErr w:type="spellStart"/>
      <w:r w:rsidRPr="007342ED">
        <w:rPr>
          <w:rFonts w:asciiTheme="minorHAnsi" w:hAnsiTheme="minorHAnsi" w:cstheme="minorHAnsi"/>
          <w:b w:val="0"/>
          <w:bCs w:val="0"/>
          <w:i/>
          <w:sz w:val="22"/>
          <w:szCs w:val="22"/>
        </w:rPr>
        <w:t>hiemalis</w:t>
      </w:r>
      <w:proofErr w:type="spellEnd"/>
      <w:r w:rsidRPr="007342ED">
        <w:rPr>
          <w:rFonts w:asciiTheme="minorHAnsi" w:hAnsiTheme="minorHAnsi" w:cstheme="minorHAnsi"/>
          <w:b w:val="0"/>
          <w:bCs w:val="0"/>
          <w:sz w:val="22"/>
          <w:szCs w:val="22"/>
        </w:rPr>
        <w:t xml:space="preserve"> from Alberta Vegetation Inventory (AVI) shapefile-based data at the </w:t>
      </w:r>
      <w:r w:rsidRPr="007342ED">
        <w:rPr>
          <w:rFonts w:asciiTheme="minorHAnsi" w:hAnsiTheme="minorHAnsi" w:cstheme="minorHAnsi"/>
          <w:b w:val="0"/>
          <w:bCs w:val="0"/>
          <w:sz w:val="22"/>
          <w:szCs w:val="22"/>
        </w:rPr>
        <w:lastRenderedPageBreak/>
        <w:t>50-m scale (AIC= 269.22) (A), 150-m scale (AIC= 265.08) (C), and 500-m scale (AIC= 260.39) (E), and 500-m scale (AIC= 260.39) (E), along with predicted abundances of this species in the Kirby grid from these respective models (B,D,F).</w:t>
      </w:r>
    </w:p>
    <w:p w14:paraId="4F69671C" w14:textId="77777777" w:rsidR="00E42B0F" w:rsidRDefault="00E42B0F" w:rsidP="00E42B0F">
      <w:pPr>
        <w:pStyle w:val="BodyText"/>
      </w:pPr>
      <w:r>
        <w:rPr>
          <w:noProof/>
        </w:rPr>
        <w:drawing>
          <wp:inline distT="0" distB="0" distL="0" distR="0" wp14:anchorId="19A5833A" wp14:editId="7DA80AAE">
            <wp:extent cx="5334000" cy="7112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WIWR.png"/>
                    <pic:cNvPicPr>
                      <a:picLocks noChangeAspect="1" noChangeArrowheads="1"/>
                    </pic:cNvPicPr>
                  </pic:nvPicPr>
                  <pic:blipFill>
                    <a:blip r:embed="rId85"/>
                    <a:stretch>
                      <a:fillRect/>
                    </a:stretch>
                  </pic:blipFill>
                  <pic:spPr bwMode="auto">
                    <a:xfrm>
                      <a:off x="0" y="0"/>
                      <a:ext cx="5334000" cy="7112000"/>
                    </a:xfrm>
                    <a:prstGeom prst="rect">
                      <a:avLst/>
                    </a:prstGeom>
                    <a:noFill/>
                    <a:ln w="9525">
                      <a:noFill/>
                      <a:headEnd/>
                      <a:tailEnd/>
                    </a:ln>
                  </pic:spPr>
                </pic:pic>
              </a:graphicData>
            </a:graphic>
          </wp:inline>
        </w:drawing>
      </w:r>
    </w:p>
    <w:p w14:paraId="00B4D112" w14:textId="2844CBE7" w:rsidR="007342ED" w:rsidRPr="007342ED" w:rsidRDefault="007342ED" w:rsidP="007342ED">
      <w:pPr>
        <w:pStyle w:val="Heading3"/>
        <w:rPr>
          <w:rFonts w:asciiTheme="minorHAnsi" w:hAnsiTheme="minorHAnsi" w:cstheme="minorHAnsi"/>
          <w:b w:val="0"/>
          <w:bCs w:val="0"/>
          <w:sz w:val="22"/>
          <w:szCs w:val="22"/>
        </w:rPr>
      </w:pPr>
      <w:r w:rsidRPr="007342ED">
        <w:rPr>
          <w:rFonts w:asciiTheme="minorHAnsi" w:hAnsiTheme="minorHAnsi" w:cstheme="minorHAnsi"/>
          <w:b w:val="0"/>
          <w:bCs w:val="0"/>
          <w:sz w:val="22"/>
          <w:szCs w:val="22"/>
        </w:rPr>
        <w:lastRenderedPageBreak/>
        <w:t xml:space="preserve">Figure </w:t>
      </w:r>
      <w:r w:rsidR="00E42B0F" w:rsidRPr="007342ED">
        <w:rPr>
          <w:rFonts w:asciiTheme="minorHAnsi" w:hAnsiTheme="minorHAnsi" w:cstheme="minorHAnsi"/>
          <w:b w:val="0"/>
          <w:bCs w:val="0"/>
          <w:sz w:val="22"/>
          <w:szCs w:val="22"/>
        </w:rPr>
        <w:t>7</w:t>
      </w:r>
      <w:r w:rsidR="00E42B0F">
        <w:rPr>
          <w:rFonts w:asciiTheme="minorHAnsi" w:hAnsiTheme="minorHAnsi" w:cstheme="minorHAnsi"/>
          <w:b w:val="0"/>
          <w:bCs w:val="0"/>
          <w:sz w:val="22"/>
          <w:szCs w:val="22"/>
        </w:rPr>
        <w:t>9</w:t>
      </w:r>
      <w:r w:rsidRPr="007342ED">
        <w:rPr>
          <w:rFonts w:asciiTheme="minorHAnsi" w:hAnsiTheme="minorHAnsi" w:cstheme="minorHAnsi"/>
          <w:b w:val="0"/>
          <w:bCs w:val="0"/>
          <w:sz w:val="22"/>
          <w:szCs w:val="22"/>
        </w:rPr>
        <w:t xml:space="preserve">. Model coefficients for the best </w:t>
      </w:r>
      <w:r w:rsidRPr="007342ED">
        <w:rPr>
          <w:rFonts w:asciiTheme="minorHAnsi" w:hAnsiTheme="minorHAnsi" w:cstheme="minorHAnsi"/>
          <w:b w:val="0"/>
          <w:bCs w:val="0"/>
          <w:i/>
          <w:sz w:val="22"/>
          <w:szCs w:val="22"/>
        </w:rPr>
        <w:t>N</w:t>
      </w:r>
      <w:r w:rsidRPr="007342ED">
        <w:rPr>
          <w:rFonts w:asciiTheme="minorHAnsi" w:hAnsiTheme="minorHAnsi" w:cstheme="minorHAnsi"/>
          <w:b w:val="0"/>
          <w:bCs w:val="0"/>
          <w:sz w:val="22"/>
          <w:szCs w:val="22"/>
        </w:rPr>
        <w:t xml:space="preserve">-mixture model predicting abundance of Winter Wren </w:t>
      </w:r>
      <w:r w:rsidRPr="007342ED">
        <w:rPr>
          <w:rFonts w:asciiTheme="minorHAnsi" w:hAnsiTheme="minorHAnsi" w:cstheme="minorHAnsi"/>
          <w:b w:val="0"/>
          <w:bCs w:val="0"/>
          <w:i/>
          <w:sz w:val="22"/>
          <w:szCs w:val="22"/>
        </w:rPr>
        <w:t xml:space="preserve">Troglodytes </w:t>
      </w:r>
      <w:proofErr w:type="spellStart"/>
      <w:r w:rsidRPr="007342ED">
        <w:rPr>
          <w:rFonts w:asciiTheme="minorHAnsi" w:hAnsiTheme="minorHAnsi" w:cstheme="minorHAnsi"/>
          <w:b w:val="0"/>
          <w:bCs w:val="0"/>
          <w:i/>
          <w:sz w:val="22"/>
          <w:szCs w:val="22"/>
        </w:rPr>
        <w:t>hiemalis</w:t>
      </w:r>
      <w:proofErr w:type="spellEnd"/>
      <w:r w:rsidRPr="007342ED">
        <w:rPr>
          <w:rFonts w:asciiTheme="minorHAnsi" w:hAnsiTheme="minorHAnsi" w:cstheme="minorHAnsi"/>
          <w:b w:val="0"/>
          <w:bCs w:val="0"/>
          <w:sz w:val="22"/>
          <w:szCs w:val="22"/>
        </w:rPr>
        <w:t xml:space="preserve"> from satellite-based data at the 50-m scale (AIC= 273.12) (A), 150-m scale (AIC= 272.44) (C), and 500-m scale (AIC= 269.42) (E), along with predicted abundances of this species in the Kirby grid from these respective models (B,D,F).</w:t>
      </w:r>
    </w:p>
    <w:p w14:paraId="33C5527E" w14:textId="77777777" w:rsidR="007342ED" w:rsidRDefault="007342ED" w:rsidP="007342ED">
      <w:pPr>
        <w:pStyle w:val="BodyText"/>
      </w:pPr>
      <w:r>
        <w:rPr>
          <w:noProof/>
        </w:rPr>
        <w:drawing>
          <wp:inline distT="0" distB="0" distL="0" distR="0" wp14:anchorId="33FA7308" wp14:editId="2A1BD548">
            <wp:extent cx="5334000" cy="71120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WIWR.png"/>
                    <pic:cNvPicPr>
                      <a:picLocks noChangeAspect="1" noChangeArrowheads="1"/>
                    </pic:cNvPicPr>
                  </pic:nvPicPr>
                  <pic:blipFill>
                    <a:blip r:embed="rId86"/>
                    <a:stretch>
                      <a:fillRect/>
                    </a:stretch>
                  </pic:blipFill>
                  <pic:spPr bwMode="auto">
                    <a:xfrm>
                      <a:off x="0" y="0"/>
                      <a:ext cx="5334000" cy="7112000"/>
                    </a:xfrm>
                    <a:prstGeom prst="rect">
                      <a:avLst/>
                    </a:prstGeom>
                    <a:noFill/>
                    <a:ln w="9525">
                      <a:noFill/>
                      <a:headEnd/>
                      <a:tailEnd/>
                    </a:ln>
                  </pic:spPr>
                </pic:pic>
              </a:graphicData>
            </a:graphic>
          </wp:inline>
        </w:drawing>
      </w:r>
    </w:p>
    <w:p w14:paraId="6054C615" w14:textId="77777777" w:rsidR="00E42B0F" w:rsidRPr="00C00DA9" w:rsidRDefault="00E42B0F" w:rsidP="00C00DA9">
      <w:pPr>
        <w:pStyle w:val="Heading3"/>
        <w:rPr>
          <w:rFonts w:asciiTheme="minorHAnsi" w:hAnsiTheme="minorHAnsi" w:cstheme="minorHAnsi"/>
          <w:b w:val="0"/>
          <w:bCs w:val="0"/>
          <w:sz w:val="22"/>
          <w:szCs w:val="22"/>
        </w:rPr>
      </w:pPr>
      <w:r w:rsidRPr="00C00DA9">
        <w:rPr>
          <w:rFonts w:asciiTheme="minorHAnsi" w:hAnsiTheme="minorHAnsi" w:cstheme="minorHAnsi"/>
          <w:b w:val="0"/>
          <w:bCs w:val="0"/>
          <w:sz w:val="22"/>
          <w:szCs w:val="22"/>
        </w:rPr>
        <w:lastRenderedPageBreak/>
        <w:t xml:space="preserve">Figure 80. Model coefficients for the best </w:t>
      </w:r>
      <w:r w:rsidRPr="00C00DA9">
        <w:rPr>
          <w:rFonts w:asciiTheme="minorHAnsi" w:hAnsiTheme="minorHAnsi" w:cstheme="minorHAnsi"/>
          <w:b w:val="0"/>
          <w:bCs w:val="0"/>
          <w:i/>
          <w:sz w:val="22"/>
          <w:szCs w:val="22"/>
        </w:rPr>
        <w:t>N</w:t>
      </w:r>
      <w:r w:rsidRPr="00C00DA9">
        <w:rPr>
          <w:rFonts w:asciiTheme="minorHAnsi" w:hAnsiTheme="minorHAnsi" w:cstheme="minorHAnsi"/>
          <w:b w:val="0"/>
          <w:bCs w:val="0"/>
          <w:sz w:val="22"/>
          <w:szCs w:val="22"/>
        </w:rPr>
        <w:t xml:space="preserve">-mixture model predicting abundance of Winter Wren </w:t>
      </w:r>
      <w:r w:rsidRPr="00C00DA9">
        <w:rPr>
          <w:rFonts w:asciiTheme="minorHAnsi" w:hAnsiTheme="minorHAnsi" w:cstheme="minorHAnsi"/>
          <w:b w:val="0"/>
          <w:bCs w:val="0"/>
          <w:i/>
          <w:sz w:val="22"/>
          <w:szCs w:val="22"/>
        </w:rPr>
        <w:t xml:space="preserve">Troglodytes </w:t>
      </w:r>
      <w:proofErr w:type="spellStart"/>
      <w:r w:rsidRPr="00C00DA9">
        <w:rPr>
          <w:rFonts w:asciiTheme="minorHAnsi" w:hAnsiTheme="minorHAnsi" w:cstheme="minorHAnsi"/>
          <w:b w:val="0"/>
          <w:bCs w:val="0"/>
          <w:i/>
          <w:sz w:val="22"/>
          <w:szCs w:val="22"/>
        </w:rPr>
        <w:t>hiemalis</w:t>
      </w:r>
      <w:proofErr w:type="spellEnd"/>
      <w:r w:rsidRPr="00C00DA9">
        <w:rPr>
          <w:rFonts w:asciiTheme="minorHAnsi" w:hAnsiTheme="minorHAnsi" w:cstheme="minorHAnsi"/>
          <w:b w:val="0"/>
          <w:bCs w:val="0"/>
          <w:sz w:val="22"/>
          <w:szCs w:val="22"/>
        </w:rPr>
        <w:t xml:space="preserve"> from LIDAR-based data at the 150-m scale (AIC= 272.69) (A), and 500-m scale (AIC= 259.32) (C), along with predicted abundances of this species in the Kirby grid from these respective models (B,D).</w:t>
      </w:r>
    </w:p>
    <w:p w14:paraId="2F400093" w14:textId="77777777" w:rsidR="00E42B0F" w:rsidRDefault="00E42B0F" w:rsidP="00E42B0F">
      <w:pPr>
        <w:pStyle w:val="BodyText"/>
      </w:pPr>
      <w:r>
        <w:rPr>
          <w:noProof/>
        </w:rPr>
        <w:drawing>
          <wp:inline distT="0" distB="0" distL="0" distR="0" wp14:anchorId="4562E54A" wp14:editId="7E031235">
            <wp:extent cx="5334000" cy="7112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WIWR.png"/>
                    <pic:cNvPicPr>
                      <a:picLocks noChangeAspect="1" noChangeArrowheads="1"/>
                    </pic:cNvPicPr>
                  </pic:nvPicPr>
                  <pic:blipFill>
                    <a:blip r:embed="rId87"/>
                    <a:stretch>
                      <a:fillRect/>
                    </a:stretch>
                  </pic:blipFill>
                  <pic:spPr bwMode="auto">
                    <a:xfrm>
                      <a:off x="0" y="0"/>
                      <a:ext cx="5334000" cy="7112000"/>
                    </a:xfrm>
                    <a:prstGeom prst="rect">
                      <a:avLst/>
                    </a:prstGeom>
                    <a:noFill/>
                    <a:ln w="9525">
                      <a:noFill/>
                      <a:headEnd/>
                      <a:tailEnd/>
                    </a:ln>
                  </pic:spPr>
                </pic:pic>
              </a:graphicData>
            </a:graphic>
          </wp:inline>
        </w:drawing>
      </w:r>
    </w:p>
    <w:p w14:paraId="31FE15FE" w14:textId="77777777" w:rsidR="00E42B0F" w:rsidRPr="00C00DA9" w:rsidRDefault="00E42B0F" w:rsidP="00C00DA9">
      <w:pPr>
        <w:pStyle w:val="Heading3"/>
        <w:rPr>
          <w:rFonts w:asciiTheme="minorHAnsi" w:hAnsiTheme="minorHAnsi" w:cstheme="minorHAnsi"/>
          <w:b w:val="0"/>
          <w:bCs w:val="0"/>
          <w:sz w:val="22"/>
          <w:szCs w:val="22"/>
        </w:rPr>
      </w:pPr>
      <w:r w:rsidRPr="00C00DA9">
        <w:rPr>
          <w:rFonts w:asciiTheme="minorHAnsi" w:hAnsiTheme="minorHAnsi" w:cstheme="minorHAnsi"/>
          <w:b w:val="0"/>
          <w:bCs w:val="0"/>
          <w:sz w:val="22"/>
          <w:szCs w:val="22"/>
        </w:rPr>
        <w:lastRenderedPageBreak/>
        <w:t xml:space="preserve">Figure 81. Model coefficients for the A) AVI-based (AIC= 260.39), C) satellite-based (AIC= 269.42), E) lidar-based (AIC= 259.32), and G) composite (AIC= 259.32) </w:t>
      </w:r>
      <w:r w:rsidRPr="00C00DA9">
        <w:rPr>
          <w:rFonts w:asciiTheme="minorHAnsi" w:hAnsiTheme="minorHAnsi" w:cstheme="minorHAnsi"/>
          <w:b w:val="0"/>
          <w:bCs w:val="0"/>
          <w:i/>
          <w:sz w:val="22"/>
          <w:szCs w:val="22"/>
        </w:rPr>
        <w:t>N</w:t>
      </w:r>
      <w:r w:rsidRPr="00C00DA9">
        <w:rPr>
          <w:rFonts w:asciiTheme="minorHAnsi" w:hAnsiTheme="minorHAnsi" w:cstheme="minorHAnsi"/>
          <w:b w:val="0"/>
          <w:bCs w:val="0"/>
          <w:sz w:val="22"/>
          <w:szCs w:val="22"/>
        </w:rPr>
        <w:t xml:space="preserve">-mixture models predicting abundance of Winter Wren </w:t>
      </w:r>
      <w:r w:rsidRPr="00C00DA9">
        <w:rPr>
          <w:rFonts w:asciiTheme="minorHAnsi" w:hAnsiTheme="minorHAnsi" w:cstheme="minorHAnsi"/>
          <w:b w:val="0"/>
          <w:bCs w:val="0"/>
          <w:i/>
          <w:sz w:val="22"/>
          <w:szCs w:val="22"/>
        </w:rPr>
        <w:t xml:space="preserve">Troglodytes </w:t>
      </w:r>
      <w:proofErr w:type="spellStart"/>
      <w:r w:rsidRPr="00C00DA9">
        <w:rPr>
          <w:rFonts w:asciiTheme="minorHAnsi" w:hAnsiTheme="minorHAnsi" w:cstheme="minorHAnsi"/>
          <w:b w:val="0"/>
          <w:bCs w:val="0"/>
          <w:i/>
          <w:sz w:val="22"/>
          <w:szCs w:val="22"/>
        </w:rPr>
        <w:t>hiemalis</w:t>
      </w:r>
      <w:proofErr w:type="spellEnd"/>
      <w:r w:rsidRPr="00C00DA9">
        <w:rPr>
          <w:rFonts w:asciiTheme="minorHAnsi" w:hAnsiTheme="minorHAnsi" w:cstheme="minorHAnsi"/>
          <w:b w:val="0"/>
          <w:bCs w:val="0"/>
          <w:sz w:val="22"/>
          <w:szCs w:val="22"/>
        </w:rPr>
        <w:t>, along with predicted abundances of this species in the Kirby grid from these respective models (B,D,F,H).</w:t>
      </w:r>
    </w:p>
    <w:p w14:paraId="32E5AB2B" w14:textId="37526DE6" w:rsidR="00C05A46" w:rsidRPr="007342ED" w:rsidRDefault="00E42B0F" w:rsidP="00E42B0F">
      <w:pPr>
        <w:pStyle w:val="Heading3"/>
        <w:rPr>
          <w:rFonts w:asciiTheme="minorHAnsi" w:hAnsiTheme="minorHAnsi" w:cstheme="minorHAnsi"/>
          <w:b w:val="0"/>
          <w:bCs w:val="0"/>
          <w:sz w:val="22"/>
          <w:szCs w:val="22"/>
        </w:rPr>
      </w:pPr>
      <w:r>
        <w:rPr>
          <w:noProof/>
        </w:rPr>
        <w:drawing>
          <wp:inline distT="0" distB="0" distL="0" distR="0" wp14:anchorId="08B6B277" wp14:editId="63E93C98">
            <wp:extent cx="5334000" cy="69342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WIWR.png"/>
                    <pic:cNvPicPr>
                      <a:picLocks noChangeAspect="1" noChangeArrowheads="1"/>
                    </pic:cNvPicPr>
                  </pic:nvPicPr>
                  <pic:blipFill>
                    <a:blip r:embed="rId88"/>
                    <a:stretch>
                      <a:fillRect/>
                    </a:stretch>
                  </pic:blipFill>
                  <pic:spPr bwMode="auto">
                    <a:xfrm>
                      <a:off x="0" y="0"/>
                      <a:ext cx="5334000" cy="6934200"/>
                    </a:xfrm>
                    <a:prstGeom prst="rect">
                      <a:avLst/>
                    </a:prstGeom>
                    <a:noFill/>
                    <a:ln w="9525">
                      <a:noFill/>
                      <a:headEnd/>
                      <a:tailEnd/>
                    </a:ln>
                  </pic:spPr>
                </pic:pic>
              </a:graphicData>
            </a:graphic>
          </wp:inline>
        </w:drawing>
      </w:r>
      <w:r w:rsidR="007342ED" w:rsidRPr="007342ED">
        <w:rPr>
          <w:rFonts w:asciiTheme="minorHAnsi" w:hAnsiTheme="minorHAnsi" w:cstheme="minorHAnsi"/>
          <w:b w:val="0"/>
          <w:bCs w:val="0"/>
          <w:sz w:val="22"/>
          <w:szCs w:val="22"/>
        </w:rPr>
        <w:t xml:space="preserve">Figure </w:t>
      </w:r>
      <w:r w:rsidRPr="007342ED">
        <w:rPr>
          <w:rFonts w:asciiTheme="minorHAnsi" w:hAnsiTheme="minorHAnsi" w:cstheme="minorHAnsi"/>
          <w:b w:val="0"/>
          <w:bCs w:val="0"/>
          <w:sz w:val="22"/>
          <w:szCs w:val="22"/>
        </w:rPr>
        <w:t>8</w:t>
      </w:r>
      <w:r>
        <w:rPr>
          <w:rFonts w:asciiTheme="minorHAnsi" w:hAnsiTheme="minorHAnsi" w:cstheme="minorHAnsi"/>
          <w:b w:val="0"/>
          <w:bCs w:val="0"/>
          <w:sz w:val="22"/>
          <w:szCs w:val="22"/>
        </w:rPr>
        <w:t>2</w:t>
      </w:r>
      <w:r w:rsidR="007342ED" w:rsidRPr="007342ED">
        <w:rPr>
          <w:rFonts w:asciiTheme="minorHAnsi" w:hAnsiTheme="minorHAnsi" w:cstheme="minorHAnsi"/>
          <w:b w:val="0"/>
          <w:bCs w:val="0"/>
          <w:sz w:val="22"/>
          <w:szCs w:val="22"/>
        </w:rPr>
        <w:t xml:space="preserve">. </w:t>
      </w:r>
      <w:r w:rsidR="00C05A46" w:rsidRPr="007342ED">
        <w:rPr>
          <w:rFonts w:asciiTheme="minorHAnsi" w:hAnsiTheme="minorHAnsi" w:cstheme="minorHAnsi"/>
          <w:b w:val="0"/>
          <w:bCs w:val="0"/>
          <w:sz w:val="22"/>
          <w:szCs w:val="22"/>
        </w:rPr>
        <w:t xml:space="preserve">Model coefficients for the best </w:t>
      </w:r>
      <w:r w:rsidR="00C05A46" w:rsidRPr="007342ED">
        <w:rPr>
          <w:rFonts w:asciiTheme="minorHAnsi" w:hAnsiTheme="minorHAnsi" w:cstheme="minorHAnsi"/>
          <w:b w:val="0"/>
          <w:bCs w:val="0"/>
          <w:i/>
          <w:sz w:val="22"/>
          <w:szCs w:val="22"/>
        </w:rPr>
        <w:t>N</w:t>
      </w:r>
      <w:r w:rsidR="00C05A46" w:rsidRPr="007342ED">
        <w:rPr>
          <w:rFonts w:asciiTheme="minorHAnsi" w:hAnsiTheme="minorHAnsi" w:cstheme="minorHAnsi"/>
          <w:b w:val="0"/>
          <w:bCs w:val="0"/>
          <w:sz w:val="22"/>
          <w:szCs w:val="22"/>
        </w:rPr>
        <w:t xml:space="preserve">-mixture model predicting abundance of White-throated Sparrow </w:t>
      </w:r>
      <w:proofErr w:type="spellStart"/>
      <w:r w:rsidR="00C05A46" w:rsidRPr="007342ED">
        <w:rPr>
          <w:rFonts w:asciiTheme="minorHAnsi" w:hAnsiTheme="minorHAnsi" w:cstheme="minorHAnsi"/>
          <w:b w:val="0"/>
          <w:bCs w:val="0"/>
          <w:i/>
          <w:sz w:val="22"/>
          <w:szCs w:val="22"/>
        </w:rPr>
        <w:t>Zonotrichia</w:t>
      </w:r>
      <w:proofErr w:type="spellEnd"/>
      <w:r w:rsidR="00C05A46" w:rsidRPr="007342ED">
        <w:rPr>
          <w:rFonts w:asciiTheme="minorHAnsi" w:hAnsiTheme="minorHAnsi" w:cstheme="minorHAnsi"/>
          <w:b w:val="0"/>
          <w:bCs w:val="0"/>
          <w:i/>
          <w:sz w:val="22"/>
          <w:szCs w:val="22"/>
        </w:rPr>
        <w:t xml:space="preserve"> </w:t>
      </w:r>
      <w:proofErr w:type="spellStart"/>
      <w:r w:rsidR="00C05A46" w:rsidRPr="007342ED">
        <w:rPr>
          <w:rFonts w:asciiTheme="minorHAnsi" w:hAnsiTheme="minorHAnsi" w:cstheme="minorHAnsi"/>
          <w:b w:val="0"/>
          <w:bCs w:val="0"/>
          <w:i/>
          <w:sz w:val="22"/>
          <w:szCs w:val="22"/>
        </w:rPr>
        <w:t>albicollis</w:t>
      </w:r>
      <w:proofErr w:type="spellEnd"/>
      <w:r w:rsidR="00C05A46" w:rsidRPr="007342ED">
        <w:rPr>
          <w:rFonts w:asciiTheme="minorHAnsi" w:hAnsiTheme="minorHAnsi" w:cstheme="minorHAnsi"/>
          <w:b w:val="0"/>
          <w:bCs w:val="0"/>
          <w:sz w:val="22"/>
          <w:szCs w:val="22"/>
        </w:rPr>
        <w:t xml:space="preserve"> </w:t>
      </w:r>
      <w:r w:rsidR="000A291A" w:rsidRPr="007342ED">
        <w:rPr>
          <w:rFonts w:asciiTheme="minorHAnsi" w:hAnsiTheme="minorHAnsi" w:cstheme="minorHAnsi"/>
          <w:b w:val="0"/>
          <w:bCs w:val="0"/>
          <w:sz w:val="22"/>
          <w:szCs w:val="22"/>
        </w:rPr>
        <w:t xml:space="preserve">from Alberta Vegetation Inventory (AVI) shapefile-based </w:t>
      </w:r>
      <w:r w:rsidR="000A291A" w:rsidRPr="007342ED">
        <w:rPr>
          <w:rFonts w:asciiTheme="minorHAnsi" w:hAnsiTheme="minorHAnsi" w:cstheme="minorHAnsi"/>
          <w:b w:val="0"/>
          <w:bCs w:val="0"/>
          <w:sz w:val="22"/>
          <w:szCs w:val="22"/>
        </w:rPr>
        <w:lastRenderedPageBreak/>
        <w:t xml:space="preserve">data </w:t>
      </w:r>
      <w:r w:rsidR="00C05A46" w:rsidRPr="007342ED">
        <w:rPr>
          <w:rFonts w:asciiTheme="minorHAnsi" w:hAnsiTheme="minorHAnsi" w:cstheme="minorHAnsi"/>
          <w:b w:val="0"/>
          <w:bCs w:val="0"/>
          <w:sz w:val="22"/>
          <w:szCs w:val="22"/>
        </w:rPr>
        <w:t xml:space="preserve">at the </w:t>
      </w:r>
      <w:r w:rsidR="005042FF" w:rsidRPr="007342ED">
        <w:rPr>
          <w:rFonts w:asciiTheme="minorHAnsi" w:hAnsiTheme="minorHAnsi" w:cstheme="minorHAnsi"/>
          <w:b w:val="0"/>
          <w:bCs w:val="0"/>
          <w:sz w:val="22"/>
          <w:szCs w:val="22"/>
        </w:rPr>
        <w:t xml:space="preserve">50-m scale (AIC= 321.48) (A), 150-m scale (AIC= 322.54) (C), and 500-m scale (AIC= 318.9) (E), </w:t>
      </w:r>
      <w:r w:rsidR="00C05A46" w:rsidRPr="007342ED">
        <w:rPr>
          <w:rFonts w:asciiTheme="minorHAnsi" w:hAnsiTheme="minorHAnsi" w:cstheme="minorHAnsi"/>
          <w:b w:val="0"/>
          <w:bCs w:val="0"/>
          <w:sz w:val="22"/>
          <w:szCs w:val="22"/>
        </w:rPr>
        <w:t>along with predicted abundances of this species in the Kirby grid from these respective models (B,D,F).</w:t>
      </w:r>
    </w:p>
    <w:p w14:paraId="2FE45B1A" w14:textId="77777777" w:rsidR="00C05A46" w:rsidRDefault="00C05A46" w:rsidP="00C05A46">
      <w:pPr>
        <w:pStyle w:val="BodyText"/>
      </w:pPr>
      <w:r>
        <w:rPr>
          <w:noProof/>
        </w:rPr>
        <w:drawing>
          <wp:inline distT="0" distB="0" distL="0" distR="0" wp14:anchorId="2B77B8FC" wp14:editId="2B007889">
            <wp:extent cx="5334000" cy="7112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WTSP.png"/>
                    <pic:cNvPicPr>
                      <a:picLocks noChangeAspect="1" noChangeArrowheads="1"/>
                    </pic:cNvPicPr>
                  </pic:nvPicPr>
                  <pic:blipFill>
                    <a:blip r:embed="rId89"/>
                    <a:stretch>
                      <a:fillRect/>
                    </a:stretch>
                  </pic:blipFill>
                  <pic:spPr bwMode="auto">
                    <a:xfrm>
                      <a:off x="0" y="0"/>
                      <a:ext cx="5334000" cy="7112000"/>
                    </a:xfrm>
                    <a:prstGeom prst="rect">
                      <a:avLst/>
                    </a:prstGeom>
                    <a:noFill/>
                    <a:ln w="9525">
                      <a:noFill/>
                      <a:headEnd/>
                      <a:tailEnd/>
                    </a:ln>
                  </pic:spPr>
                </pic:pic>
              </a:graphicData>
            </a:graphic>
          </wp:inline>
        </w:drawing>
      </w:r>
    </w:p>
    <w:p w14:paraId="4B82C49F" w14:textId="77777777" w:rsidR="00E42B0F" w:rsidRPr="00C00DA9" w:rsidRDefault="00E42B0F" w:rsidP="00C00DA9">
      <w:pPr>
        <w:pStyle w:val="Heading3"/>
        <w:rPr>
          <w:rFonts w:asciiTheme="minorHAnsi" w:hAnsiTheme="minorHAnsi" w:cstheme="minorHAnsi"/>
          <w:b w:val="0"/>
          <w:bCs w:val="0"/>
          <w:sz w:val="22"/>
          <w:szCs w:val="22"/>
        </w:rPr>
      </w:pPr>
      <w:r w:rsidRPr="00C00DA9">
        <w:rPr>
          <w:rFonts w:asciiTheme="minorHAnsi" w:hAnsiTheme="minorHAnsi" w:cstheme="minorHAnsi"/>
          <w:b w:val="0"/>
          <w:bCs w:val="0"/>
          <w:sz w:val="22"/>
          <w:szCs w:val="22"/>
        </w:rPr>
        <w:lastRenderedPageBreak/>
        <w:t xml:space="preserve">Figure 83. Model coefficients for the best </w:t>
      </w:r>
      <w:r w:rsidRPr="00C00DA9">
        <w:rPr>
          <w:rFonts w:asciiTheme="minorHAnsi" w:hAnsiTheme="minorHAnsi" w:cstheme="minorHAnsi"/>
          <w:b w:val="0"/>
          <w:bCs w:val="0"/>
          <w:i/>
          <w:sz w:val="22"/>
          <w:szCs w:val="22"/>
        </w:rPr>
        <w:t>N</w:t>
      </w:r>
      <w:r w:rsidRPr="00C00DA9">
        <w:rPr>
          <w:rFonts w:asciiTheme="minorHAnsi" w:hAnsiTheme="minorHAnsi" w:cstheme="minorHAnsi"/>
          <w:b w:val="0"/>
          <w:bCs w:val="0"/>
          <w:sz w:val="22"/>
          <w:szCs w:val="22"/>
        </w:rPr>
        <w:t xml:space="preserve">-mixture model predicting abundance of White-throated Sparrow </w:t>
      </w:r>
      <w:proofErr w:type="spellStart"/>
      <w:r w:rsidRPr="00C00DA9">
        <w:rPr>
          <w:rFonts w:asciiTheme="minorHAnsi" w:hAnsiTheme="minorHAnsi" w:cstheme="minorHAnsi"/>
          <w:b w:val="0"/>
          <w:bCs w:val="0"/>
          <w:i/>
          <w:sz w:val="22"/>
          <w:szCs w:val="22"/>
        </w:rPr>
        <w:t>Zonotrichia</w:t>
      </w:r>
      <w:proofErr w:type="spellEnd"/>
      <w:r w:rsidRPr="00C00DA9">
        <w:rPr>
          <w:rFonts w:asciiTheme="minorHAnsi" w:hAnsiTheme="minorHAnsi" w:cstheme="minorHAnsi"/>
          <w:b w:val="0"/>
          <w:bCs w:val="0"/>
          <w:i/>
          <w:sz w:val="22"/>
          <w:szCs w:val="22"/>
        </w:rPr>
        <w:t xml:space="preserve"> </w:t>
      </w:r>
      <w:proofErr w:type="spellStart"/>
      <w:r w:rsidRPr="00C00DA9">
        <w:rPr>
          <w:rFonts w:asciiTheme="minorHAnsi" w:hAnsiTheme="minorHAnsi" w:cstheme="minorHAnsi"/>
          <w:b w:val="0"/>
          <w:bCs w:val="0"/>
          <w:i/>
          <w:sz w:val="22"/>
          <w:szCs w:val="22"/>
        </w:rPr>
        <w:t>albicollis</w:t>
      </w:r>
      <w:proofErr w:type="spellEnd"/>
      <w:r w:rsidRPr="00C00DA9">
        <w:rPr>
          <w:rFonts w:asciiTheme="minorHAnsi" w:hAnsiTheme="minorHAnsi" w:cstheme="minorHAnsi"/>
          <w:b w:val="0"/>
          <w:bCs w:val="0"/>
          <w:sz w:val="22"/>
          <w:szCs w:val="22"/>
        </w:rPr>
        <w:t xml:space="preserve"> from satellite-based data at the 50-m scale (AIC= 327.4) (A), 150-m scale (AIC= 326.85) (C), and 500-m scale (AIC= 312.28) (E), along with predicted abundances of this species in the Kirby grid from these respective models (B,D,F).</w:t>
      </w:r>
    </w:p>
    <w:p w14:paraId="72BDF634" w14:textId="77777777" w:rsidR="00E42B0F" w:rsidRDefault="00E42B0F" w:rsidP="00E42B0F">
      <w:pPr>
        <w:pStyle w:val="BodyText"/>
      </w:pPr>
      <w:r>
        <w:rPr>
          <w:noProof/>
        </w:rPr>
        <w:drawing>
          <wp:inline distT="0" distB="0" distL="0" distR="0" wp14:anchorId="7C9B1F0D" wp14:editId="660320CB">
            <wp:extent cx="5334000" cy="7112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WTSP.png"/>
                    <pic:cNvPicPr>
                      <a:picLocks noChangeAspect="1" noChangeArrowheads="1"/>
                    </pic:cNvPicPr>
                  </pic:nvPicPr>
                  <pic:blipFill>
                    <a:blip r:embed="rId90"/>
                    <a:stretch>
                      <a:fillRect/>
                    </a:stretch>
                  </pic:blipFill>
                  <pic:spPr bwMode="auto">
                    <a:xfrm>
                      <a:off x="0" y="0"/>
                      <a:ext cx="5334000" cy="7112000"/>
                    </a:xfrm>
                    <a:prstGeom prst="rect">
                      <a:avLst/>
                    </a:prstGeom>
                    <a:noFill/>
                    <a:ln w="9525">
                      <a:noFill/>
                      <a:headEnd/>
                      <a:tailEnd/>
                    </a:ln>
                  </pic:spPr>
                </pic:pic>
              </a:graphicData>
            </a:graphic>
          </wp:inline>
        </w:drawing>
      </w:r>
    </w:p>
    <w:p w14:paraId="7898F9FE" w14:textId="77777777" w:rsidR="00E42B0F" w:rsidRPr="00C00DA9" w:rsidRDefault="00E42B0F" w:rsidP="00C00DA9">
      <w:pPr>
        <w:pStyle w:val="Heading3"/>
        <w:rPr>
          <w:rFonts w:asciiTheme="minorHAnsi" w:hAnsiTheme="minorHAnsi" w:cstheme="minorHAnsi"/>
          <w:b w:val="0"/>
          <w:bCs w:val="0"/>
          <w:sz w:val="22"/>
          <w:szCs w:val="22"/>
        </w:rPr>
      </w:pPr>
      <w:r w:rsidRPr="00C00DA9">
        <w:rPr>
          <w:rFonts w:asciiTheme="minorHAnsi" w:hAnsiTheme="minorHAnsi" w:cstheme="minorHAnsi"/>
          <w:b w:val="0"/>
          <w:bCs w:val="0"/>
          <w:sz w:val="22"/>
          <w:szCs w:val="22"/>
        </w:rPr>
        <w:lastRenderedPageBreak/>
        <w:t xml:space="preserve">Figure 84. Model coefficients for the best </w:t>
      </w:r>
      <w:r w:rsidRPr="00C00DA9">
        <w:rPr>
          <w:rFonts w:asciiTheme="minorHAnsi" w:hAnsiTheme="minorHAnsi" w:cstheme="minorHAnsi"/>
          <w:b w:val="0"/>
          <w:bCs w:val="0"/>
          <w:i/>
          <w:sz w:val="22"/>
          <w:szCs w:val="22"/>
        </w:rPr>
        <w:t>N</w:t>
      </w:r>
      <w:r w:rsidRPr="00C00DA9">
        <w:rPr>
          <w:rFonts w:asciiTheme="minorHAnsi" w:hAnsiTheme="minorHAnsi" w:cstheme="minorHAnsi"/>
          <w:b w:val="0"/>
          <w:bCs w:val="0"/>
          <w:sz w:val="22"/>
          <w:szCs w:val="22"/>
        </w:rPr>
        <w:t xml:space="preserve">-mixture model predicting abundance of White-throated Sparrow </w:t>
      </w:r>
      <w:proofErr w:type="spellStart"/>
      <w:r w:rsidRPr="00C00DA9">
        <w:rPr>
          <w:rFonts w:asciiTheme="minorHAnsi" w:hAnsiTheme="minorHAnsi" w:cstheme="minorHAnsi"/>
          <w:b w:val="0"/>
          <w:bCs w:val="0"/>
          <w:i/>
          <w:sz w:val="22"/>
          <w:szCs w:val="22"/>
        </w:rPr>
        <w:t>Zonotrichia</w:t>
      </w:r>
      <w:proofErr w:type="spellEnd"/>
      <w:r w:rsidRPr="00C00DA9">
        <w:rPr>
          <w:rFonts w:asciiTheme="minorHAnsi" w:hAnsiTheme="minorHAnsi" w:cstheme="minorHAnsi"/>
          <w:b w:val="0"/>
          <w:bCs w:val="0"/>
          <w:i/>
          <w:sz w:val="22"/>
          <w:szCs w:val="22"/>
        </w:rPr>
        <w:t xml:space="preserve"> </w:t>
      </w:r>
      <w:proofErr w:type="spellStart"/>
      <w:r w:rsidRPr="00C00DA9">
        <w:rPr>
          <w:rFonts w:asciiTheme="minorHAnsi" w:hAnsiTheme="minorHAnsi" w:cstheme="minorHAnsi"/>
          <w:b w:val="0"/>
          <w:bCs w:val="0"/>
          <w:i/>
          <w:sz w:val="22"/>
          <w:szCs w:val="22"/>
        </w:rPr>
        <w:t>albicollis</w:t>
      </w:r>
      <w:proofErr w:type="spellEnd"/>
      <w:r w:rsidRPr="00C00DA9">
        <w:rPr>
          <w:rFonts w:asciiTheme="minorHAnsi" w:hAnsiTheme="minorHAnsi" w:cstheme="minorHAnsi"/>
          <w:b w:val="0"/>
          <w:bCs w:val="0"/>
          <w:sz w:val="22"/>
          <w:szCs w:val="22"/>
        </w:rPr>
        <w:t xml:space="preserve"> from LIDAR-based data at the 150-m scale (AIC= 331.48) (A), and 500-m scale (AIC= 336.91) (C), along with predicted abundances of this species in the Kirby grid from these respective models (B,D).</w:t>
      </w:r>
    </w:p>
    <w:p w14:paraId="1FBB7A50" w14:textId="77777777" w:rsidR="00E42B0F" w:rsidRDefault="00E42B0F" w:rsidP="00E42B0F">
      <w:pPr>
        <w:pStyle w:val="BodyText"/>
      </w:pPr>
      <w:r>
        <w:rPr>
          <w:noProof/>
        </w:rPr>
        <w:drawing>
          <wp:inline distT="0" distB="0" distL="0" distR="0" wp14:anchorId="76501E69" wp14:editId="7AAB89B1">
            <wp:extent cx="5334000" cy="7112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WTSP.png"/>
                    <pic:cNvPicPr>
                      <a:picLocks noChangeAspect="1" noChangeArrowheads="1"/>
                    </pic:cNvPicPr>
                  </pic:nvPicPr>
                  <pic:blipFill>
                    <a:blip r:embed="rId91"/>
                    <a:stretch>
                      <a:fillRect/>
                    </a:stretch>
                  </pic:blipFill>
                  <pic:spPr bwMode="auto">
                    <a:xfrm>
                      <a:off x="0" y="0"/>
                      <a:ext cx="5334000" cy="7112000"/>
                    </a:xfrm>
                    <a:prstGeom prst="rect">
                      <a:avLst/>
                    </a:prstGeom>
                    <a:noFill/>
                    <a:ln w="9525">
                      <a:noFill/>
                      <a:headEnd/>
                      <a:tailEnd/>
                    </a:ln>
                  </pic:spPr>
                </pic:pic>
              </a:graphicData>
            </a:graphic>
          </wp:inline>
        </w:drawing>
      </w:r>
    </w:p>
    <w:p w14:paraId="605C0C84" w14:textId="356F849C" w:rsidR="007342ED" w:rsidRPr="00E42B0F" w:rsidRDefault="007342ED" w:rsidP="00E42B0F">
      <w:pPr>
        <w:pStyle w:val="Heading3"/>
        <w:rPr>
          <w:rFonts w:asciiTheme="minorHAnsi" w:hAnsiTheme="minorHAnsi" w:cstheme="minorHAnsi"/>
          <w:b w:val="0"/>
          <w:bCs w:val="0"/>
          <w:sz w:val="22"/>
          <w:szCs w:val="22"/>
        </w:rPr>
      </w:pPr>
      <w:r w:rsidRPr="00E42B0F">
        <w:rPr>
          <w:rFonts w:asciiTheme="minorHAnsi" w:hAnsiTheme="minorHAnsi" w:cstheme="minorHAnsi"/>
          <w:b w:val="0"/>
          <w:bCs w:val="0"/>
          <w:sz w:val="22"/>
          <w:szCs w:val="22"/>
        </w:rPr>
        <w:lastRenderedPageBreak/>
        <w:t xml:space="preserve">Figure </w:t>
      </w:r>
      <w:r w:rsidR="00E42B0F" w:rsidRPr="00E42B0F">
        <w:rPr>
          <w:rFonts w:asciiTheme="minorHAnsi" w:hAnsiTheme="minorHAnsi" w:cstheme="minorHAnsi"/>
          <w:b w:val="0"/>
          <w:bCs w:val="0"/>
          <w:sz w:val="22"/>
          <w:szCs w:val="22"/>
        </w:rPr>
        <w:t>8</w:t>
      </w:r>
      <w:r w:rsidR="00E42B0F">
        <w:rPr>
          <w:rFonts w:asciiTheme="minorHAnsi" w:hAnsiTheme="minorHAnsi" w:cstheme="minorHAnsi"/>
          <w:b w:val="0"/>
          <w:bCs w:val="0"/>
          <w:sz w:val="22"/>
          <w:szCs w:val="22"/>
        </w:rPr>
        <w:t>5</w:t>
      </w:r>
      <w:r w:rsidRPr="00E42B0F">
        <w:rPr>
          <w:rFonts w:asciiTheme="minorHAnsi" w:hAnsiTheme="minorHAnsi" w:cstheme="minorHAnsi"/>
          <w:b w:val="0"/>
          <w:bCs w:val="0"/>
          <w:sz w:val="22"/>
          <w:szCs w:val="22"/>
        </w:rPr>
        <w:t xml:space="preserve">. Model coefficients for the A) AVI-based (AIC= 318.9), C) satellite-based (AIC= 312.28), E) lidar-based (AIC= 331.48), and G) composite (AIC= 307.17) </w:t>
      </w:r>
      <w:r w:rsidRPr="00E42B0F">
        <w:rPr>
          <w:rFonts w:asciiTheme="minorHAnsi" w:hAnsiTheme="minorHAnsi" w:cstheme="minorHAnsi"/>
          <w:b w:val="0"/>
          <w:bCs w:val="0"/>
          <w:i/>
          <w:sz w:val="22"/>
          <w:szCs w:val="22"/>
        </w:rPr>
        <w:t>N</w:t>
      </w:r>
      <w:r w:rsidRPr="00E42B0F">
        <w:rPr>
          <w:rFonts w:asciiTheme="minorHAnsi" w:hAnsiTheme="minorHAnsi" w:cstheme="minorHAnsi"/>
          <w:b w:val="0"/>
          <w:bCs w:val="0"/>
          <w:sz w:val="22"/>
          <w:szCs w:val="22"/>
        </w:rPr>
        <w:t xml:space="preserve">-mixture models predicting abundance of White-throated Sparrow </w:t>
      </w:r>
      <w:proofErr w:type="spellStart"/>
      <w:r w:rsidRPr="00E42B0F">
        <w:rPr>
          <w:rFonts w:asciiTheme="minorHAnsi" w:hAnsiTheme="minorHAnsi" w:cstheme="minorHAnsi"/>
          <w:b w:val="0"/>
          <w:bCs w:val="0"/>
          <w:i/>
          <w:sz w:val="22"/>
          <w:szCs w:val="22"/>
        </w:rPr>
        <w:t>Zonotrichia</w:t>
      </w:r>
      <w:proofErr w:type="spellEnd"/>
      <w:r w:rsidRPr="00E42B0F">
        <w:rPr>
          <w:rFonts w:asciiTheme="minorHAnsi" w:hAnsiTheme="minorHAnsi" w:cstheme="minorHAnsi"/>
          <w:b w:val="0"/>
          <w:bCs w:val="0"/>
          <w:i/>
          <w:sz w:val="22"/>
          <w:szCs w:val="22"/>
        </w:rPr>
        <w:t xml:space="preserve"> </w:t>
      </w:r>
      <w:proofErr w:type="spellStart"/>
      <w:r w:rsidRPr="00E42B0F">
        <w:rPr>
          <w:rFonts w:asciiTheme="minorHAnsi" w:hAnsiTheme="minorHAnsi" w:cstheme="minorHAnsi"/>
          <w:b w:val="0"/>
          <w:bCs w:val="0"/>
          <w:i/>
          <w:sz w:val="22"/>
          <w:szCs w:val="22"/>
        </w:rPr>
        <w:t>albicollis</w:t>
      </w:r>
      <w:proofErr w:type="spellEnd"/>
      <w:r w:rsidRPr="00E42B0F">
        <w:rPr>
          <w:rFonts w:asciiTheme="minorHAnsi" w:hAnsiTheme="minorHAnsi" w:cstheme="minorHAnsi"/>
          <w:b w:val="0"/>
          <w:bCs w:val="0"/>
          <w:sz w:val="22"/>
          <w:szCs w:val="22"/>
        </w:rPr>
        <w:t>, along with predicted abundances of this species in the Kirby grid from these respective models (B,D,F,H).</w:t>
      </w:r>
    </w:p>
    <w:p w14:paraId="465900A4" w14:textId="77777777" w:rsidR="007342ED" w:rsidRDefault="007342ED" w:rsidP="007342ED">
      <w:pPr>
        <w:pStyle w:val="BodyText"/>
      </w:pPr>
      <w:r>
        <w:rPr>
          <w:noProof/>
        </w:rPr>
        <w:drawing>
          <wp:inline distT="0" distB="0" distL="0" distR="0" wp14:anchorId="5F7A6181" wp14:editId="74FB681A">
            <wp:extent cx="5334000" cy="69342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WTSP.png"/>
                    <pic:cNvPicPr>
                      <a:picLocks noChangeAspect="1" noChangeArrowheads="1"/>
                    </pic:cNvPicPr>
                  </pic:nvPicPr>
                  <pic:blipFill>
                    <a:blip r:embed="rId92"/>
                    <a:stretch>
                      <a:fillRect/>
                    </a:stretch>
                  </pic:blipFill>
                  <pic:spPr bwMode="auto">
                    <a:xfrm>
                      <a:off x="0" y="0"/>
                      <a:ext cx="5334000" cy="6934200"/>
                    </a:xfrm>
                    <a:prstGeom prst="rect">
                      <a:avLst/>
                    </a:prstGeom>
                    <a:noFill/>
                    <a:ln w="9525">
                      <a:noFill/>
                      <a:headEnd/>
                      <a:tailEnd/>
                    </a:ln>
                  </pic:spPr>
                </pic:pic>
              </a:graphicData>
            </a:graphic>
          </wp:inline>
        </w:drawing>
      </w:r>
    </w:p>
    <w:p w14:paraId="6687BD0C" w14:textId="611E74BD" w:rsidR="00C05A46" w:rsidRPr="007342ED" w:rsidRDefault="007342ED" w:rsidP="007342ED">
      <w:pPr>
        <w:pStyle w:val="Heading3"/>
        <w:rPr>
          <w:rFonts w:asciiTheme="minorHAnsi" w:hAnsiTheme="minorHAnsi" w:cstheme="minorHAnsi"/>
          <w:b w:val="0"/>
          <w:bCs w:val="0"/>
          <w:sz w:val="22"/>
          <w:szCs w:val="22"/>
        </w:rPr>
      </w:pPr>
      <w:r w:rsidRPr="007342ED">
        <w:rPr>
          <w:rFonts w:asciiTheme="minorHAnsi" w:hAnsiTheme="minorHAnsi" w:cstheme="minorHAnsi"/>
          <w:b w:val="0"/>
          <w:bCs w:val="0"/>
          <w:sz w:val="22"/>
          <w:szCs w:val="22"/>
        </w:rPr>
        <w:t xml:space="preserve">Figure </w:t>
      </w:r>
      <w:r w:rsidR="00E42B0F">
        <w:rPr>
          <w:rFonts w:asciiTheme="minorHAnsi" w:hAnsiTheme="minorHAnsi" w:cstheme="minorHAnsi"/>
          <w:b w:val="0"/>
          <w:bCs w:val="0"/>
          <w:sz w:val="22"/>
          <w:szCs w:val="22"/>
        </w:rPr>
        <w:t>86</w:t>
      </w:r>
      <w:r w:rsidRPr="007342ED">
        <w:rPr>
          <w:rFonts w:asciiTheme="minorHAnsi" w:hAnsiTheme="minorHAnsi" w:cstheme="minorHAnsi"/>
          <w:b w:val="0"/>
          <w:bCs w:val="0"/>
          <w:sz w:val="22"/>
          <w:szCs w:val="22"/>
        </w:rPr>
        <w:t xml:space="preserve">. </w:t>
      </w:r>
      <w:r w:rsidR="00C05A46" w:rsidRPr="007342ED">
        <w:rPr>
          <w:rFonts w:asciiTheme="minorHAnsi" w:hAnsiTheme="minorHAnsi" w:cstheme="minorHAnsi"/>
          <w:b w:val="0"/>
          <w:bCs w:val="0"/>
          <w:sz w:val="22"/>
          <w:szCs w:val="22"/>
        </w:rPr>
        <w:t xml:space="preserve">Model coefficients for the best </w:t>
      </w:r>
      <w:r w:rsidR="00C05A46" w:rsidRPr="007342ED">
        <w:rPr>
          <w:rFonts w:asciiTheme="minorHAnsi" w:hAnsiTheme="minorHAnsi" w:cstheme="minorHAnsi"/>
          <w:b w:val="0"/>
          <w:bCs w:val="0"/>
          <w:i/>
          <w:sz w:val="22"/>
          <w:szCs w:val="22"/>
        </w:rPr>
        <w:t>N</w:t>
      </w:r>
      <w:r w:rsidR="00C05A46" w:rsidRPr="007342ED">
        <w:rPr>
          <w:rFonts w:asciiTheme="minorHAnsi" w:hAnsiTheme="minorHAnsi" w:cstheme="minorHAnsi"/>
          <w:b w:val="0"/>
          <w:bCs w:val="0"/>
          <w:sz w:val="22"/>
          <w:szCs w:val="22"/>
        </w:rPr>
        <w:t>-mixture model predicting abundance of Yellow-</w:t>
      </w:r>
      <w:proofErr w:type="spellStart"/>
      <w:r w:rsidR="00C05A46" w:rsidRPr="007342ED">
        <w:rPr>
          <w:rFonts w:asciiTheme="minorHAnsi" w:hAnsiTheme="minorHAnsi" w:cstheme="minorHAnsi"/>
          <w:b w:val="0"/>
          <w:bCs w:val="0"/>
          <w:sz w:val="22"/>
          <w:szCs w:val="22"/>
        </w:rPr>
        <w:t>rumped</w:t>
      </w:r>
      <w:proofErr w:type="spellEnd"/>
      <w:r w:rsidR="00C05A46" w:rsidRPr="007342ED">
        <w:rPr>
          <w:rFonts w:asciiTheme="minorHAnsi" w:hAnsiTheme="minorHAnsi" w:cstheme="minorHAnsi"/>
          <w:b w:val="0"/>
          <w:bCs w:val="0"/>
          <w:sz w:val="22"/>
          <w:szCs w:val="22"/>
        </w:rPr>
        <w:t xml:space="preserve"> Warbler </w:t>
      </w:r>
      <w:proofErr w:type="spellStart"/>
      <w:r w:rsidR="00C05A46" w:rsidRPr="007342ED">
        <w:rPr>
          <w:rFonts w:asciiTheme="minorHAnsi" w:hAnsiTheme="minorHAnsi" w:cstheme="minorHAnsi"/>
          <w:b w:val="0"/>
          <w:bCs w:val="0"/>
          <w:i/>
          <w:sz w:val="22"/>
          <w:szCs w:val="22"/>
        </w:rPr>
        <w:t>Setophaga</w:t>
      </w:r>
      <w:proofErr w:type="spellEnd"/>
      <w:r w:rsidR="00C05A46" w:rsidRPr="007342ED">
        <w:rPr>
          <w:rFonts w:asciiTheme="minorHAnsi" w:hAnsiTheme="minorHAnsi" w:cstheme="minorHAnsi"/>
          <w:b w:val="0"/>
          <w:bCs w:val="0"/>
          <w:i/>
          <w:sz w:val="22"/>
          <w:szCs w:val="22"/>
        </w:rPr>
        <w:t xml:space="preserve"> </w:t>
      </w:r>
      <w:proofErr w:type="spellStart"/>
      <w:r w:rsidR="00C05A46" w:rsidRPr="007342ED">
        <w:rPr>
          <w:rFonts w:asciiTheme="minorHAnsi" w:hAnsiTheme="minorHAnsi" w:cstheme="minorHAnsi"/>
          <w:b w:val="0"/>
          <w:bCs w:val="0"/>
          <w:i/>
          <w:sz w:val="22"/>
          <w:szCs w:val="22"/>
        </w:rPr>
        <w:t>coronata</w:t>
      </w:r>
      <w:proofErr w:type="spellEnd"/>
      <w:r w:rsidR="00C05A46" w:rsidRPr="007342ED">
        <w:rPr>
          <w:rFonts w:asciiTheme="minorHAnsi" w:hAnsiTheme="minorHAnsi" w:cstheme="minorHAnsi"/>
          <w:b w:val="0"/>
          <w:bCs w:val="0"/>
          <w:sz w:val="22"/>
          <w:szCs w:val="22"/>
        </w:rPr>
        <w:t xml:space="preserve"> </w:t>
      </w:r>
      <w:r w:rsidR="000A291A" w:rsidRPr="007342ED">
        <w:rPr>
          <w:rFonts w:asciiTheme="minorHAnsi" w:hAnsiTheme="minorHAnsi" w:cstheme="minorHAnsi"/>
          <w:b w:val="0"/>
          <w:bCs w:val="0"/>
          <w:sz w:val="22"/>
          <w:szCs w:val="22"/>
        </w:rPr>
        <w:t xml:space="preserve">from Alberta Vegetation Inventory (AVI) shapefile-based </w:t>
      </w:r>
      <w:r w:rsidR="000A291A" w:rsidRPr="007342ED">
        <w:rPr>
          <w:rFonts w:asciiTheme="minorHAnsi" w:hAnsiTheme="minorHAnsi" w:cstheme="minorHAnsi"/>
          <w:b w:val="0"/>
          <w:bCs w:val="0"/>
          <w:sz w:val="22"/>
          <w:szCs w:val="22"/>
        </w:rPr>
        <w:lastRenderedPageBreak/>
        <w:t xml:space="preserve">data </w:t>
      </w:r>
      <w:r w:rsidR="00C05A46" w:rsidRPr="007342ED">
        <w:rPr>
          <w:rFonts w:asciiTheme="minorHAnsi" w:hAnsiTheme="minorHAnsi" w:cstheme="minorHAnsi"/>
          <w:b w:val="0"/>
          <w:bCs w:val="0"/>
          <w:sz w:val="22"/>
          <w:szCs w:val="22"/>
        </w:rPr>
        <w:t xml:space="preserve">at the </w:t>
      </w:r>
      <w:r w:rsidR="005042FF" w:rsidRPr="007342ED">
        <w:rPr>
          <w:rFonts w:asciiTheme="minorHAnsi" w:hAnsiTheme="minorHAnsi" w:cstheme="minorHAnsi"/>
          <w:b w:val="0"/>
          <w:bCs w:val="0"/>
          <w:sz w:val="22"/>
          <w:szCs w:val="22"/>
        </w:rPr>
        <w:t xml:space="preserve">50-m scale (AIC= 674.11) (A), 150-m scale (AIC= 676.74) (C), and 500-m scale (AIC= 682.45) </w:t>
      </w:r>
      <w:r w:rsidR="00C05A46" w:rsidRPr="007342ED">
        <w:rPr>
          <w:rFonts w:asciiTheme="minorHAnsi" w:hAnsiTheme="minorHAnsi" w:cstheme="minorHAnsi"/>
          <w:b w:val="0"/>
          <w:bCs w:val="0"/>
          <w:sz w:val="22"/>
          <w:szCs w:val="22"/>
        </w:rPr>
        <w:t>(E), along with predicted abundances of this species in the Kirby grid from these respective models (B,D,F).</w:t>
      </w:r>
    </w:p>
    <w:p w14:paraId="006C75F1" w14:textId="77777777" w:rsidR="00C05A46" w:rsidRDefault="00C05A46" w:rsidP="00C05A46">
      <w:pPr>
        <w:pStyle w:val="BodyText"/>
      </w:pPr>
      <w:r>
        <w:rPr>
          <w:noProof/>
        </w:rPr>
        <w:drawing>
          <wp:inline distT="0" distB="0" distL="0" distR="0" wp14:anchorId="4C1CE334" wp14:editId="0B452E04">
            <wp:extent cx="5334000" cy="7112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AVI%20analyses/3_outputs/figures/PNGplot_YRWA.png"/>
                    <pic:cNvPicPr>
                      <a:picLocks noChangeAspect="1" noChangeArrowheads="1"/>
                    </pic:cNvPicPr>
                  </pic:nvPicPr>
                  <pic:blipFill>
                    <a:blip r:embed="rId93"/>
                    <a:stretch>
                      <a:fillRect/>
                    </a:stretch>
                  </pic:blipFill>
                  <pic:spPr bwMode="auto">
                    <a:xfrm>
                      <a:off x="0" y="0"/>
                      <a:ext cx="5334000" cy="7112000"/>
                    </a:xfrm>
                    <a:prstGeom prst="rect">
                      <a:avLst/>
                    </a:prstGeom>
                    <a:noFill/>
                    <a:ln w="9525">
                      <a:noFill/>
                      <a:headEnd/>
                      <a:tailEnd/>
                    </a:ln>
                  </pic:spPr>
                </pic:pic>
              </a:graphicData>
            </a:graphic>
          </wp:inline>
        </w:drawing>
      </w:r>
    </w:p>
    <w:p w14:paraId="32EE2C41" w14:textId="3D77C932" w:rsidR="00C05A46" w:rsidRPr="00C00DA9" w:rsidRDefault="00E42B0F" w:rsidP="00C00DA9">
      <w:pPr>
        <w:pStyle w:val="Heading3"/>
        <w:rPr>
          <w:rFonts w:asciiTheme="minorHAnsi" w:hAnsiTheme="minorHAnsi" w:cstheme="minorHAnsi"/>
          <w:b w:val="0"/>
          <w:bCs w:val="0"/>
          <w:sz w:val="22"/>
          <w:szCs w:val="22"/>
        </w:rPr>
      </w:pPr>
      <w:r w:rsidRPr="00C00DA9">
        <w:rPr>
          <w:rFonts w:asciiTheme="minorHAnsi" w:hAnsiTheme="minorHAnsi" w:cstheme="minorHAnsi"/>
          <w:b w:val="0"/>
          <w:bCs w:val="0"/>
          <w:sz w:val="22"/>
          <w:szCs w:val="22"/>
        </w:rPr>
        <w:lastRenderedPageBreak/>
        <w:t xml:space="preserve">Figure 87. </w:t>
      </w:r>
      <w:r w:rsidR="00C05A46" w:rsidRPr="00C00DA9">
        <w:rPr>
          <w:rFonts w:asciiTheme="minorHAnsi" w:hAnsiTheme="minorHAnsi" w:cstheme="minorHAnsi"/>
          <w:b w:val="0"/>
          <w:bCs w:val="0"/>
          <w:sz w:val="22"/>
          <w:szCs w:val="22"/>
        </w:rPr>
        <w:t xml:space="preserve">Model coefficients for the best </w:t>
      </w:r>
      <w:r w:rsidR="00C05A46" w:rsidRPr="00C00DA9">
        <w:rPr>
          <w:rFonts w:asciiTheme="minorHAnsi" w:hAnsiTheme="minorHAnsi" w:cstheme="minorHAnsi"/>
          <w:b w:val="0"/>
          <w:bCs w:val="0"/>
          <w:i/>
          <w:sz w:val="22"/>
          <w:szCs w:val="22"/>
        </w:rPr>
        <w:t>N</w:t>
      </w:r>
      <w:r w:rsidR="00C05A46" w:rsidRPr="00C00DA9">
        <w:rPr>
          <w:rFonts w:asciiTheme="minorHAnsi" w:hAnsiTheme="minorHAnsi" w:cstheme="minorHAnsi"/>
          <w:b w:val="0"/>
          <w:bCs w:val="0"/>
          <w:sz w:val="22"/>
          <w:szCs w:val="22"/>
        </w:rPr>
        <w:t>-mixture model predicting abundance of Yellow-</w:t>
      </w:r>
      <w:proofErr w:type="spellStart"/>
      <w:r w:rsidR="00C05A46" w:rsidRPr="00C00DA9">
        <w:rPr>
          <w:rFonts w:asciiTheme="minorHAnsi" w:hAnsiTheme="minorHAnsi" w:cstheme="minorHAnsi"/>
          <w:b w:val="0"/>
          <w:bCs w:val="0"/>
          <w:sz w:val="22"/>
          <w:szCs w:val="22"/>
        </w:rPr>
        <w:t>rumped</w:t>
      </w:r>
      <w:proofErr w:type="spellEnd"/>
      <w:r w:rsidR="00C05A46" w:rsidRPr="00C00DA9">
        <w:rPr>
          <w:rFonts w:asciiTheme="minorHAnsi" w:hAnsiTheme="minorHAnsi" w:cstheme="minorHAnsi"/>
          <w:b w:val="0"/>
          <w:bCs w:val="0"/>
          <w:sz w:val="22"/>
          <w:szCs w:val="22"/>
        </w:rPr>
        <w:t xml:space="preserve"> Warbler </w:t>
      </w:r>
      <w:proofErr w:type="spellStart"/>
      <w:r w:rsidR="00C05A46" w:rsidRPr="00C00DA9">
        <w:rPr>
          <w:rFonts w:asciiTheme="minorHAnsi" w:hAnsiTheme="minorHAnsi" w:cstheme="minorHAnsi"/>
          <w:b w:val="0"/>
          <w:bCs w:val="0"/>
          <w:i/>
          <w:sz w:val="22"/>
          <w:szCs w:val="22"/>
        </w:rPr>
        <w:t>Setophaga</w:t>
      </w:r>
      <w:proofErr w:type="spellEnd"/>
      <w:r w:rsidR="00C05A46" w:rsidRPr="00C00DA9">
        <w:rPr>
          <w:rFonts w:asciiTheme="minorHAnsi" w:hAnsiTheme="minorHAnsi" w:cstheme="minorHAnsi"/>
          <w:b w:val="0"/>
          <w:bCs w:val="0"/>
          <w:i/>
          <w:sz w:val="22"/>
          <w:szCs w:val="22"/>
        </w:rPr>
        <w:t xml:space="preserve"> </w:t>
      </w:r>
      <w:proofErr w:type="spellStart"/>
      <w:r w:rsidR="00C05A46" w:rsidRPr="00C00DA9">
        <w:rPr>
          <w:rFonts w:asciiTheme="minorHAnsi" w:hAnsiTheme="minorHAnsi" w:cstheme="minorHAnsi"/>
          <w:b w:val="0"/>
          <w:bCs w:val="0"/>
          <w:i/>
          <w:sz w:val="22"/>
          <w:szCs w:val="22"/>
        </w:rPr>
        <w:t>coronata</w:t>
      </w:r>
      <w:proofErr w:type="spellEnd"/>
      <w:r w:rsidR="00C05A46" w:rsidRPr="00C00DA9">
        <w:rPr>
          <w:rFonts w:asciiTheme="minorHAnsi" w:hAnsiTheme="minorHAnsi" w:cstheme="minorHAnsi"/>
          <w:b w:val="0"/>
          <w:bCs w:val="0"/>
          <w:sz w:val="22"/>
          <w:szCs w:val="22"/>
        </w:rPr>
        <w:t xml:space="preserve"> from satellite-based data at the 50-m scale (AIC= 679.02) (A), 150-m scale (AIC= 680.76) (C), and 500-m scale (AIC= 683.36) (E), along with predicted abundances of this species in the Kirby grid from these respective models (B,D,F).</w:t>
      </w:r>
    </w:p>
    <w:p w14:paraId="76248104" w14:textId="77777777" w:rsidR="00C05A46" w:rsidRDefault="00C05A46" w:rsidP="00C05A46">
      <w:pPr>
        <w:pStyle w:val="BodyText"/>
      </w:pPr>
      <w:r>
        <w:rPr>
          <w:noProof/>
        </w:rPr>
        <w:drawing>
          <wp:inline distT="0" distB="0" distL="0" distR="0" wp14:anchorId="1FD7A6C0" wp14:editId="2F24E9D8">
            <wp:extent cx="5334000" cy="7112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Beaudoin%20analyses/3_outputs/figures/PNGplot_YRWA.png"/>
                    <pic:cNvPicPr>
                      <a:picLocks noChangeAspect="1" noChangeArrowheads="1"/>
                    </pic:cNvPicPr>
                  </pic:nvPicPr>
                  <pic:blipFill>
                    <a:blip r:embed="rId94"/>
                    <a:stretch>
                      <a:fillRect/>
                    </a:stretch>
                  </pic:blipFill>
                  <pic:spPr bwMode="auto">
                    <a:xfrm>
                      <a:off x="0" y="0"/>
                      <a:ext cx="5334000" cy="7112000"/>
                    </a:xfrm>
                    <a:prstGeom prst="rect">
                      <a:avLst/>
                    </a:prstGeom>
                    <a:noFill/>
                    <a:ln w="9525">
                      <a:noFill/>
                      <a:headEnd/>
                      <a:tailEnd/>
                    </a:ln>
                  </pic:spPr>
                </pic:pic>
              </a:graphicData>
            </a:graphic>
          </wp:inline>
        </w:drawing>
      </w:r>
    </w:p>
    <w:p w14:paraId="0FE74BE4" w14:textId="0943FD93" w:rsidR="00C05A46" w:rsidRPr="00C00DA9" w:rsidRDefault="00C00DA9" w:rsidP="00C00DA9">
      <w:pPr>
        <w:pStyle w:val="Heading3"/>
        <w:rPr>
          <w:rFonts w:asciiTheme="minorHAnsi" w:hAnsiTheme="minorHAnsi" w:cstheme="minorHAnsi"/>
          <w:b w:val="0"/>
          <w:bCs w:val="0"/>
          <w:sz w:val="22"/>
          <w:szCs w:val="22"/>
        </w:rPr>
      </w:pPr>
      <w:r w:rsidRPr="00C00DA9">
        <w:rPr>
          <w:rFonts w:asciiTheme="minorHAnsi" w:hAnsiTheme="minorHAnsi" w:cstheme="minorHAnsi"/>
          <w:b w:val="0"/>
          <w:bCs w:val="0"/>
          <w:sz w:val="22"/>
          <w:szCs w:val="22"/>
        </w:rPr>
        <w:lastRenderedPageBreak/>
        <w:t xml:space="preserve">Figure 88. </w:t>
      </w:r>
      <w:r w:rsidR="00C05A46" w:rsidRPr="00C00DA9">
        <w:rPr>
          <w:rFonts w:asciiTheme="minorHAnsi" w:hAnsiTheme="minorHAnsi" w:cstheme="minorHAnsi"/>
          <w:b w:val="0"/>
          <w:bCs w:val="0"/>
          <w:sz w:val="22"/>
          <w:szCs w:val="22"/>
        </w:rPr>
        <w:t xml:space="preserve">Model coefficients for the best </w:t>
      </w:r>
      <w:r w:rsidR="00C05A46" w:rsidRPr="00C00DA9">
        <w:rPr>
          <w:rFonts w:asciiTheme="minorHAnsi" w:hAnsiTheme="minorHAnsi" w:cstheme="minorHAnsi"/>
          <w:b w:val="0"/>
          <w:bCs w:val="0"/>
          <w:i/>
          <w:sz w:val="22"/>
          <w:szCs w:val="22"/>
        </w:rPr>
        <w:t>N</w:t>
      </w:r>
      <w:r w:rsidR="00C05A46" w:rsidRPr="00C00DA9">
        <w:rPr>
          <w:rFonts w:asciiTheme="minorHAnsi" w:hAnsiTheme="minorHAnsi" w:cstheme="minorHAnsi"/>
          <w:b w:val="0"/>
          <w:bCs w:val="0"/>
          <w:sz w:val="22"/>
          <w:szCs w:val="22"/>
        </w:rPr>
        <w:t>-mixture model predicting abundance of Yellow-</w:t>
      </w:r>
      <w:proofErr w:type="spellStart"/>
      <w:r w:rsidR="00C05A46" w:rsidRPr="00C00DA9">
        <w:rPr>
          <w:rFonts w:asciiTheme="minorHAnsi" w:hAnsiTheme="minorHAnsi" w:cstheme="minorHAnsi"/>
          <w:b w:val="0"/>
          <w:bCs w:val="0"/>
          <w:sz w:val="22"/>
          <w:szCs w:val="22"/>
        </w:rPr>
        <w:t>rumped</w:t>
      </w:r>
      <w:proofErr w:type="spellEnd"/>
      <w:r w:rsidR="00C05A46" w:rsidRPr="00C00DA9">
        <w:rPr>
          <w:rFonts w:asciiTheme="minorHAnsi" w:hAnsiTheme="minorHAnsi" w:cstheme="minorHAnsi"/>
          <w:b w:val="0"/>
          <w:bCs w:val="0"/>
          <w:sz w:val="22"/>
          <w:szCs w:val="22"/>
        </w:rPr>
        <w:t xml:space="preserve"> Warbler </w:t>
      </w:r>
      <w:proofErr w:type="spellStart"/>
      <w:r w:rsidR="00C05A46" w:rsidRPr="00C00DA9">
        <w:rPr>
          <w:rFonts w:asciiTheme="minorHAnsi" w:hAnsiTheme="minorHAnsi" w:cstheme="minorHAnsi"/>
          <w:b w:val="0"/>
          <w:bCs w:val="0"/>
          <w:i/>
          <w:sz w:val="22"/>
          <w:szCs w:val="22"/>
        </w:rPr>
        <w:t>Setophaga</w:t>
      </w:r>
      <w:proofErr w:type="spellEnd"/>
      <w:r w:rsidR="00C05A46" w:rsidRPr="00C00DA9">
        <w:rPr>
          <w:rFonts w:asciiTheme="minorHAnsi" w:hAnsiTheme="minorHAnsi" w:cstheme="minorHAnsi"/>
          <w:b w:val="0"/>
          <w:bCs w:val="0"/>
          <w:i/>
          <w:sz w:val="22"/>
          <w:szCs w:val="22"/>
        </w:rPr>
        <w:t xml:space="preserve"> </w:t>
      </w:r>
      <w:proofErr w:type="spellStart"/>
      <w:r w:rsidR="00C05A46" w:rsidRPr="00C00DA9">
        <w:rPr>
          <w:rFonts w:asciiTheme="minorHAnsi" w:hAnsiTheme="minorHAnsi" w:cstheme="minorHAnsi"/>
          <w:b w:val="0"/>
          <w:bCs w:val="0"/>
          <w:i/>
          <w:sz w:val="22"/>
          <w:szCs w:val="22"/>
        </w:rPr>
        <w:t>coronata</w:t>
      </w:r>
      <w:proofErr w:type="spellEnd"/>
      <w:r w:rsidR="00C05A46" w:rsidRPr="00C00DA9">
        <w:rPr>
          <w:rFonts w:asciiTheme="minorHAnsi" w:hAnsiTheme="minorHAnsi" w:cstheme="minorHAnsi"/>
          <w:b w:val="0"/>
          <w:bCs w:val="0"/>
          <w:sz w:val="22"/>
          <w:szCs w:val="22"/>
        </w:rPr>
        <w:t xml:space="preserve"> from LIDAR-based data at the 150-m scale (AIC= 678.17) (A), and 500-m scale (AIC= 682.21) (C), along with predicted abundances of this species in the Kirby grid from these respective models (B,D).</w:t>
      </w:r>
    </w:p>
    <w:p w14:paraId="375732E2" w14:textId="77777777" w:rsidR="00C05A46" w:rsidRDefault="00C05A46" w:rsidP="00C05A46">
      <w:pPr>
        <w:pStyle w:val="BodyText"/>
      </w:pPr>
      <w:r>
        <w:rPr>
          <w:noProof/>
        </w:rPr>
        <w:drawing>
          <wp:inline distT="0" distB="0" distL="0" distR="0" wp14:anchorId="64F338A7" wp14:editId="61D154D4">
            <wp:extent cx="5334000" cy="7112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Lidar%20analyses/3_outputs/figures/PNGplot_YRWA.png"/>
                    <pic:cNvPicPr>
                      <a:picLocks noChangeAspect="1" noChangeArrowheads="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14:paraId="0950DB1E" w14:textId="69D88684" w:rsidR="00C05A46" w:rsidRDefault="00C05A46" w:rsidP="00C05A46">
      <w:pPr>
        <w:pStyle w:val="BodyText"/>
      </w:pPr>
    </w:p>
    <w:p w14:paraId="40133598" w14:textId="46AE8640" w:rsidR="00C05A46" w:rsidRPr="00E42B0F" w:rsidRDefault="007342ED" w:rsidP="00E42B0F">
      <w:pPr>
        <w:pStyle w:val="Heading3"/>
        <w:rPr>
          <w:rFonts w:asciiTheme="minorHAnsi" w:hAnsiTheme="minorHAnsi" w:cstheme="minorHAnsi"/>
          <w:b w:val="0"/>
          <w:bCs w:val="0"/>
          <w:sz w:val="22"/>
          <w:szCs w:val="22"/>
        </w:rPr>
      </w:pPr>
      <w:r w:rsidRPr="00E42B0F">
        <w:rPr>
          <w:rFonts w:asciiTheme="minorHAnsi" w:hAnsiTheme="minorHAnsi" w:cstheme="minorHAnsi"/>
          <w:b w:val="0"/>
          <w:bCs w:val="0"/>
          <w:sz w:val="22"/>
          <w:szCs w:val="22"/>
        </w:rPr>
        <w:lastRenderedPageBreak/>
        <w:t xml:space="preserve">Figure </w:t>
      </w:r>
      <w:r w:rsidR="00C00DA9">
        <w:rPr>
          <w:rFonts w:asciiTheme="minorHAnsi" w:hAnsiTheme="minorHAnsi" w:cstheme="minorHAnsi"/>
          <w:b w:val="0"/>
          <w:bCs w:val="0"/>
          <w:sz w:val="22"/>
          <w:szCs w:val="22"/>
        </w:rPr>
        <w:t>89</w:t>
      </w:r>
      <w:r w:rsidRPr="00E42B0F">
        <w:rPr>
          <w:rFonts w:asciiTheme="minorHAnsi" w:hAnsiTheme="minorHAnsi" w:cstheme="minorHAnsi"/>
          <w:b w:val="0"/>
          <w:bCs w:val="0"/>
          <w:sz w:val="22"/>
          <w:szCs w:val="22"/>
        </w:rPr>
        <w:t xml:space="preserve">. </w:t>
      </w:r>
      <w:r w:rsidR="00C05A46" w:rsidRPr="00E42B0F">
        <w:rPr>
          <w:rFonts w:asciiTheme="minorHAnsi" w:hAnsiTheme="minorHAnsi" w:cstheme="minorHAnsi"/>
          <w:b w:val="0"/>
          <w:bCs w:val="0"/>
          <w:sz w:val="22"/>
          <w:szCs w:val="22"/>
        </w:rPr>
        <w:t xml:space="preserve">Model coefficients for the A) AVI-based (AIC= 674.11), C) satellite-based (AIC= 679.02), E) lidar-based (AIC= 678.17), and G) composite (AIC= 671.32) </w:t>
      </w:r>
      <w:r w:rsidR="00C05A46" w:rsidRPr="00E42B0F">
        <w:rPr>
          <w:rFonts w:asciiTheme="minorHAnsi" w:hAnsiTheme="minorHAnsi" w:cstheme="minorHAnsi"/>
          <w:b w:val="0"/>
          <w:bCs w:val="0"/>
          <w:i/>
          <w:sz w:val="22"/>
          <w:szCs w:val="22"/>
        </w:rPr>
        <w:t>N</w:t>
      </w:r>
      <w:r w:rsidR="00C05A46" w:rsidRPr="00E42B0F">
        <w:rPr>
          <w:rFonts w:asciiTheme="minorHAnsi" w:hAnsiTheme="minorHAnsi" w:cstheme="minorHAnsi"/>
          <w:b w:val="0"/>
          <w:bCs w:val="0"/>
          <w:sz w:val="22"/>
          <w:szCs w:val="22"/>
        </w:rPr>
        <w:t>-mixture models predicting abundance of Yellow-</w:t>
      </w:r>
      <w:proofErr w:type="spellStart"/>
      <w:r w:rsidR="00C05A46" w:rsidRPr="00E42B0F">
        <w:rPr>
          <w:rFonts w:asciiTheme="minorHAnsi" w:hAnsiTheme="minorHAnsi" w:cstheme="minorHAnsi"/>
          <w:b w:val="0"/>
          <w:bCs w:val="0"/>
          <w:sz w:val="22"/>
          <w:szCs w:val="22"/>
        </w:rPr>
        <w:t>rumped</w:t>
      </w:r>
      <w:proofErr w:type="spellEnd"/>
      <w:r w:rsidR="00C05A46" w:rsidRPr="00E42B0F">
        <w:rPr>
          <w:rFonts w:asciiTheme="minorHAnsi" w:hAnsiTheme="minorHAnsi" w:cstheme="minorHAnsi"/>
          <w:b w:val="0"/>
          <w:bCs w:val="0"/>
          <w:sz w:val="22"/>
          <w:szCs w:val="22"/>
        </w:rPr>
        <w:t xml:space="preserve"> Warbler </w:t>
      </w:r>
      <w:proofErr w:type="spellStart"/>
      <w:r w:rsidR="00C05A46" w:rsidRPr="00E42B0F">
        <w:rPr>
          <w:rFonts w:asciiTheme="minorHAnsi" w:hAnsiTheme="minorHAnsi" w:cstheme="minorHAnsi"/>
          <w:b w:val="0"/>
          <w:bCs w:val="0"/>
          <w:i/>
          <w:sz w:val="22"/>
          <w:szCs w:val="22"/>
        </w:rPr>
        <w:t>Setophaga</w:t>
      </w:r>
      <w:proofErr w:type="spellEnd"/>
      <w:r w:rsidR="00C05A46" w:rsidRPr="00E42B0F">
        <w:rPr>
          <w:rFonts w:asciiTheme="minorHAnsi" w:hAnsiTheme="minorHAnsi" w:cstheme="minorHAnsi"/>
          <w:b w:val="0"/>
          <w:bCs w:val="0"/>
          <w:i/>
          <w:sz w:val="22"/>
          <w:szCs w:val="22"/>
        </w:rPr>
        <w:t xml:space="preserve"> </w:t>
      </w:r>
      <w:proofErr w:type="spellStart"/>
      <w:r w:rsidR="00C05A46" w:rsidRPr="00E42B0F">
        <w:rPr>
          <w:rFonts w:asciiTheme="minorHAnsi" w:hAnsiTheme="minorHAnsi" w:cstheme="minorHAnsi"/>
          <w:b w:val="0"/>
          <w:bCs w:val="0"/>
          <w:i/>
          <w:sz w:val="22"/>
          <w:szCs w:val="22"/>
        </w:rPr>
        <w:t>coronata</w:t>
      </w:r>
      <w:proofErr w:type="spellEnd"/>
      <w:r w:rsidR="00C05A46" w:rsidRPr="00E42B0F">
        <w:rPr>
          <w:rFonts w:asciiTheme="minorHAnsi" w:hAnsiTheme="minorHAnsi" w:cstheme="minorHAnsi"/>
          <w:b w:val="0"/>
          <w:bCs w:val="0"/>
          <w:sz w:val="22"/>
          <w:szCs w:val="22"/>
        </w:rPr>
        <w:t>, along with predicted abundances of this species in the Kirby grid from these respective models (B,D,F,H).</w:t>
      </w:r>
    </w:p>
    <w:p w14:paraId="3BFBF0AB" w14:textId="77777777" w:rsidR="00C05A46" w:rsidRDefault="00C05A46" w:rsidP="00C05A46">
      <w:pPr>
        <w:pStyle w:val="BodyText"/>
      </w:pPr>
      <w:r>
        <w:rPr>
          <w:noProof/>
        </w:rPr>
        <w:drawing>
          <wp:inline distT="0" distB="0" distL="0" distR="0" wp14:anchorId="4E9DB7A4" wp14:editId="139AF4DC">
            <wp:extent cx="5334000" cy="69342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Users/llest/OneDrive/Documents/BERA%20Mentoring/Kirby%20April%202020/composite%20markdown/2_outputs/PNGplot_YRWA.png"/>
                    <pic:cNvPicPr>
                      <a:picLocks noChangeAspect="1" noChangeArrowheads="1"/>
                    </pic:cNvPicPr>
                  </pic:nvPicPr>
                  <pic:blipFill>
                    <a:blip r:embed="rId96"/>
                    <a:stretch>
                      <a:fillRect/>
                    </a:stretch>
                  </pic:blipFill>
                  <pic:spPr bwMode="auto">
                    <a:xfrm>
                      <a:off x="0" y="0"/>
                      <a:ext cx="5334000" cy="6934200"/>
                    </a:xfrm>
                    <a:prstGeom prst="rect">
                      <a:avLst/>
                    </a:prstGeom>
                    <a:noFill/>
                    <a:ln w="9525">
                      <a:noFill/>
                      <a:headEnd/>
                      <a:tailEnd/>
                    </a:ln>
                  </pic:spPr>
                </pic:pic>
              </a:graphicData>
            </a:graphic>
          </wp:inline>
        </w:drawing>
      </w:r>
    </w:p>
    <w:p w14:paraId="64F3B148" w14:textId="77777777" w:rsidR="00450EA3" w:rsidRDefault="00450EA3" w:rsidP="00C15CA3">
      <w:pPr>
        <w:rPr>
          <w:rFonts w:asciiTheme="minorHAnsi" w:hAnsiTheme="minorHAnsi"/>
          <w:sz w:val="22"/>
          <w:szCs w:val="22"/>
        </w:rPr>
      </w:pPr>
    </w:p>
    <w:p w14:paraId="350EC97E" w14:textId="77777777" w:rsidR="00450EA3" w:rsidRDefault="00450EA3" w:rsidP="00C15CA3">
      <w:pPr>
        <w:rPr>
          <w:rFonts w:asciiTheme="minorHAnsi" w:hAnsiTheme="minorHAnsi"/>
          <w:sz w:val="22"/>
          <w:szCs w:val="22"/>
        </w:rPr>
      </w:pPr>
    </w:p>
    <w:p w14:paraId="3DB6D82D" w14:textId="25D9C2D1" w:rsidR="00C05A46" w:rsidRPr="001F0F4C" w:rsidRDefault="00A339CF" w:rsidP="001F0F4C">
      <w:pPr>
        <w:pStyle w:val="Heading3"/>
        <w:rPr>
          <w:rFonts w:asciiTheme="minorHAnsi" w:hAnsiTheme="minorHAnsi" w:cstheme="minorHAnsi"/>
          <w:b w:val="0"/>
          <w:bCs w:val="0"/>
          <w:sz w:val="22"/>
          <w:szCs w:val="22"/>
        </w:rPr>
      </w:pPr>
      <w:r w:rsidRPr="001F0F4C">
        <w:rPr>
          <w:rFonts w:asciiTheme="minorHAnsi" w:hAnsiTheme="minorHAnsi" w:cstheme="minorHAnsi"/>
          <w:b w:val="0"/>
          <w:bCs w:val="0"/>
          <w:sz w:val="22"/>
          <w:szCs w:val="22"/>
        </w:rPr>
        <w:lastRenderedPageBreak/>
        <w:t>Figure 90.</w:t>
      </w:r>
      <w:r w:rsidR="00450EA3" w:rsidRPr="001F0F4C">
        <w:rPr>
          <w:rFonts w:asciiTheme="minorHAnsi" w:hAnsiTheme="minorHAnsi" w:cstheme="minorHAnsi"/>
          <w:b w:val="0"/>
          <w:bCs w:val="0"/>
          <w:sz w:val="22"/>
          <w:szCs w:val="22"/>
        </w:rPr>
        <w:t xml:space="preserve"> </w:t>
      </w:r>
      <w:r w:rsidR="0035566F" w:rsidRPr="001F0F4C">
        <w:rPr>
          <w:rFonts w:asciiTheme="minorHAnsi" w:hAnsiTheme="minorHAnsi" w:cstheme="minorHAnsi"/>
          <w:b w:val="0"/>
          <w:bCs w:val="0"/>
          <w:sz w:val="22"/>
          <w:szCs w:val="22"/>
        </w:rPr>
        <w:t xml:space="preserve">Comparisons of predicted abundance based on the composite model vs. mean predicted abundance from the top AVI, satellite, and lidar models for </w:t>
      </w:r>
      <w:r w:rsidR="00FA496A" w:rsidRPr="001F0F4C">
        <w:rPr>
          <w:rFonts w:asciiTheme="minorHAnsi" w:hAnsiTheme="minorHAnsi"/>
          <w:b w:val="0"/>
          <w:bCs w:val="0"/>
          <w:sz w:val="22"/>
          <w:szCs w:val="22"/>
        </w:rPr>
        <w:t>Alder Flycatcher (</w:t>
      </w:r>
      <w:r w:rsidR="00FA496A" w:rsidRPr="001F0F4C">
        <w:rPr>
          <w:rFonts w:asciiTheme="minorHAnsi" w:hAnsiTheme="minorHAnsi"/>
          <w:b w:val="0"/>
          <w:bCs w:val="0"/>
          <w:i/>
          <w:iCs/>
          <w:sz w:val="22"/>
          <w:szCs w:val="22"/>
        </w:rPr>
        <w:t xml:space="preserve">Empidonax </w:t>
      </w:r>
      <w:proofErr w:type="spellStart"/>
      <w:r w:rsidR="00FA496A" w:rsidRPr="001F0F4C">
        <w:rPr>
          <w:rFonts w:asciiTheme="minorHAnsi" w:hAnsiTheme="minorHAnsi"/>
          <w:b w:val="0"/>
          <w:bCs w:val="0"/>
          <w:i/>
          <w:iCs/>
          <w:sz w:val="22"/>
          <w:szCs w:val="22"/>
        </w:rPr>
        <w:t>alnorum</w:t>
      </w:r>
      <w:proofErr w:type="spellEnd"/>
      <w:r w:rsidR="00FA496A" w:rsidRPr="001F0F4C">
        <w:rPr>
          <w:rFonts w:asciiTheme="minorHAnsi" w:hAnsiTheme="minorHAnsi"/>
          <w:b w:val="0"/>
          <w:bCs w:val="0"/>
          <w:sz w:val="22"/>
          <w:szCs w:val="22"/>
        </w:rPr>
        <w:t>), American Robin (</w:t>
      </w:r>
      <w:proofErr w:type="spellStart"/>
      <w:r w:rsidR="00FA496A" w:rsidRPr="001F0F4C">
        <w:rPr>
          <w:rFonts w:asciiTheme="minorHAnsi" w:hAnsiTheme="minorHAnsi"/>
          <w:b w:val="0"/>
          <w:bCs w:val="0"/>
          <w:i/>
          <w:iCs/>
          <w:sz w:val="22"/>
          <w:szCs w:val="22"/>
        </w:rPr>
        <w:t>Turdus</w:t>
      </w:r>
      <w:proofErr w:type="spellEnd"/>
      <w:r w:rsidR="00FA496A" w:rsidRPr="001F0F4C">
        <w:rPr>
          <w:rFonts w:asciiTheme="minorHAnsi" w:hAnsiTheme="minorHAnsi"/>
          <w:b w:val="0"/>
          <w:bCs w:val="0"/>
          <w:i/>
          <w:iCs/>
          <w:sz w:val="22"/>
          <w:szCs w:val="22"/>
        </w:rPr>
        <w:t xml:space="preserve"> </w:t>
      </w:r>
      <w:proofErr w:type="spellStart"/>
      <w:r w:rsidR="00FA496A" w:rsidRPr="001F0F4C">
        <w:rPr>
          <w:rFonts w:asciiTheme="minorHAnsi" w:hAnsiTheme="minorHAnsi"/>
          <w:b w:val="0"/>
          <w:bCs w:val="0"/>
          <w:i/>
          <w:iCs/>
          <w:sz w:val="22"/>
          <w:szCs w:val="22"/>
        </w:rPr>
        <w:t>migratorius</w:t>
      </w:r>
      <w:proofErr w:type="spellEnd"/>
      <w:r w:rsidR="00FA496A" w:rsidRPr="001F0F4C">
        <w:rPr>
          <w:rFonts w:asciiTheme="minorHAnsi" w:hAnsiTheme="minorHAnsi"/>
          <w:b w:val="0"/>
          <w:bCs w:val="0"/>
          <w:sz w:val="22"/>
          <w:szCs w:val="22"/>
        </w:rPr>
        <w:t>), Boreal Chickadee (</w:t>
      </w:r>
      <w:proofErr w:type="spellStart"/>
      <w:r w:rsidR="00FA496A" w:rsidRPr="001F0F4C">
        <w:rPr>
          <w:rFonts w:asciiTheme="minorHAnsi" w:hAnsiTheme="minorHAnsi"/>
          <w:b w:val="0"/>
          <w:bCs w:val="0"/>
          <w:i/>
          <w:iCs/>
          <w:sz w:val="22"/>
          <w:szCs w:val="22"/>
        </w:rPr>
        <w:t>Poecile</w:t>
      </w:r>
      <w:proofErr w:type="spellEnd"/>
      <w:r w:rsidR="00FA496A" w:rsidRPr="001F0F4C">
        <w:rPr>
          <w:rFonts w:asciiTheme="minorHAnsi" w:hAnsiTheme="minorHAnsi"/>
          <w:b w:val="0"/>
          <w:bCs w:val="0"/>
          <w:i/>
          <w:iCs/>
          <w:sz w:val="22"/>
          <w:szCs w:val="22"/>
        </w:rPr>
        <w:t xml:space="preserve"> </w:t>
      </w:r>
      <w:proofErr w:type="spellStart"/>
      <w:r w:rsidR="00FA496A" w:rsidRPr="001F0F4C">
        <w:rPr>
          <w:rFonts w:asciiTheme="minorHAnsi" w:hAnsiTheme="minorHAnsi"/>
          <w:b w:val="0"/>
          <w:bCs w:val="0"/>
          <w:i/>
          <w:iCs/>
          <w:sz w:val="22"/>
          <w:szCs w:val="22"/>
        </w:rPr>
        <w:t>hudsonicus</w:t>
      </w:r>
      <w:proofErr w:type="spellEnd"/>
      <w:r w:rsidR="00FA496A" w:rsidRPr="001F0F4C">
        <w:rPr>
          <w:rFonts w:asciiTheme="minorHAnsi" w:hAnsiTheme="minorHAnsi"/>
          <w:b w:val="0"/>
          <w:bCs w:val="0"/>
          <w:sz w:val="22"/>
          <w:szCs w:val="22"/>
        </w:rPr>
        <w:t xml:space="preserve">), </w:t>
      </w:r>
      <w:r w:rsidR="00FA496A">
        <w:rPr>
          <w:rFonts w:asciiTheme="minorHAnsi" w:hAnsiTheme="minorHAnsi"/>
          <w:b w:val="0"/>
          <w:bCs w:val="0"/>
          <w:sz w:val="22"/>
          <w:szCs w:val="22"/>
        </w:rPr>
        <w:t xml:space="preserve">and </w:t>
      </w:r>
      <w:r w:rsidR="00FA496A" w:rsidRPr="001F0F4C">
        <w:rPr>
          <w:rFonts w:asciiTheme="minorHAnsi" w:hAnsiTheme="minorHAnsi"/>
          <w:b w:val="0"/>
          <w:bCs w:val="0"/>
          <w:sz w:val="22"/>
          <w:szCs w:val="22"/>
        </w:rPr>
        <w:t>Cedar Waxwing (</w:t>
      </w:r>
      <w:proofErr w:type="spellStart"/>
      <w:r w:rsidR="00FA496A" w:rsidRPr="001F0F4C">
        <w:rPr>
          <w:rFonts w:asciiTheme="minorHAnsi" w:hAnsiTheme="minorHAnsi"/>
          <w:b w:val="0"/>
          <w:bCs w:val="0"/>
          <w:i/>
          <w:iCs/>
          <w:sz w:val="22"/>
          <w:szCs w:val="22"/>
        </w:rPr>
        <w:t>Bombycilla</w:t>
      </w:r>
      <w:proofErr w:type="spellEnd"/>
      <w:r w:rsidR="00FA496A" w:rsidRPr="001F0F4C">
        <w:rPr>
          <w:rFonts w:asciiTheme="minorHAnsi" w:hAnsiTheme="minorHAnsi"/>
          <w:b w:val="0"/>
          <w:bCs w:val="0"/>
          <w:i/>
          <w:iCs/>
          <w:sz w:val="22"/>
          <w:szCs w:val="22"/>
        </w:rPr>
        <w:t xml:space="preserve"> </w:t>
      </w:r>
      <w:proofErr w:type="spellStart"/>
      <w:r w:rsidR="00FA496A" w:rsidRPr="001F0F4C">
        <w:rPr>
          <w:rFonts w:asciiTheme="minorHAnsi" w:hAnsiTheme="minorHAnsi"/>
          <w:b w:val="0"/>
          <w:bCs w:val="0"/>
          <w:i/>
          <w:iCs/>
          <w:sz w:val="22"/>
          <w:szCs w:val="22"/>
        </w:rPr>
        <w:t>cedrorum</w:t>
      </w:r>
      <w:proofErr w:type="spellEnd"/>
      <w:r w:rsidR="00FA496A" w:rsidRPr="001F0F4C">
        <w:rPr>
          <w:rFonts w:asciiTheme="minorHAnsi" w:hAnsiTheme="minorHAnsi"/>
          <w:b w:val="0"/>
          <w:bCs w:val="0"/>
          <w:sz w:val="22"/>
          <w:szCs w:val="22"/>
        </w:rPr>
        <w:t>)</w:t>
      </w:r>
      <w:r w:rsidR="00FA496A">
        <w:rPr>
          <w:rFonts w:asciiTheme="minorHAnsi" w:hAnsiTheme="minorHAnsi"/>
          <w:b w:val="0"/>
          <w:bCs w:val="0"/>
          <w:sz w:val="22"/>
          <w:szCs w:val="22"/>
        </w:rPr>
        <w:t>.</w:t>
      </w:r>
      <w:r w:rsidR="00FA496A" w:rsidRPr="001F0F4C">
        <w:rPr>
          <w:rFonts w:asciiTheme="minorHAnsi" w:hAnsiTheme="minorHAnsi"/>
          <w:b w:val="0"/>
          <w:bCs w:val="0"/>
          <w:sz w:val="22"/>
          <w:szCs w:val="22"/>
        </w:rPr>
        <w:t xml:space="preserve"> </w:t>
      </w:r>
    </w:p>
    <w:p w14:paraId="70F6D9B7" w14:textId="3A521F19" w:rsidR="00A339CF" w:rsidRDefault="00A339CF" w:rsidP="00C15CA3">
      <w:pPr>
        <w:rPr>
          <w:rFonts w:asciiTheme="minorHAnsi" w:hAnsiTheme="minorHAnsi"/>
          <w:sz w:val="22"/>
          <w:szCs w:val="22"/>
        </w:rPr>
      </w:pPr>
    </w:p>
    <w:p w14:paraId="7B7FCE0E" w14:textId="713AA743" w:rsidR="00450EA3" w:rsidRDefault="00450EA3" w:rsidP="00C15CA3">
      <w:pPr>
        <w:rPr>
          <w:rFonts w:asciiTheme="minorHAnsi" w:hAnsiTheme="minorHAnsi"/>
          <w:sz w:val="22"/>
          <w:szCs w:val="22"/>
        </w:rPr>
      </w:pPr>
      <w:r>
        <w:rPr>
          <w:noProof/>
        </w:rPr>
        <w:drawing>
          <wp:inline distT="0" distB="0" distL="0" distR="0" wp14:anchorId="1CC074DF" wp14:editId="764286CF">
            <wp:extent cx="5486400" cy="7132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7132320"/>
                    </a:xfrm>
                    <a:prstGeom prst="rect">
                      <a:avLst/>
                    </a:prstGeom>
                    <a:noFill/>
                    <a:ln>
                      <a:noFill/>
                    </a:ln>
                  </pic:spPr>
                </pic:pic>
              </a:graphicData>
            </a:graphic>
          </wp:inline>
        </w:drawing>
      </w:r>
    </w:p>
    <w:p w14:paraId="722F9D1D" w14:textId="77777777" w:rsidR="00450EA3" w:rsidRDefault="00450EA3" w:rsidP="00C15CA3">
      <w:pPr>
        <w:rPr>
          <w:rFonts w:asciiTheme="minorHAnsi" w:hAnsiTheme="minorHAnsi"/>
          <w:sz w:val="22"/>
          <w:szCs w:val="22"/>
        </w:rPr>
      </w:pPr>
    </w:p>
    <w:p w14:paraId="4EFDB2AB" w14:textId="7FB9213F" w:rsidR="00A339CF" w:rsidRPr="001F0F4C" w:rsidRDefault="00A339CF" w:rsidP="001F0F4C">
      <w:pPr>
        <w:pStyle w:val="Heading3"/>
        <w:rPr>
          <w:rFonts w:asciiTheme="minorHAnsi" w:hAnsiTheme="minorHAnsi" w:cstheme="minorHAnsi"/>
          <w:b w:val="0"/>
          <w:bCs w:val="0"/>
          <w:sz w:val="22"/>
          <w:szCs w:val="22"/>
        </w:rPr>
      </w:pPr>
      <w:r w:rsidRPr="001F0F4C">
        <w:rPr>
          <w:rFonts w:asciiTheme="minorHAnsi" w:hAnsiTheme="minorHAnsi" w:cstheme="minorHAnsi"/>
          <w:b w:val="0"/>
          <w:bCs w:val="0"/>
          <w:sz w:val="22"/>
          <w:szCs w:val="22"/>
        </w:rPr>
        <w:lastRenderedPageBreak/>
        <w:t>Figure 91.</w:t>
      </w:r>
      <w:r w:rsidR="00D742B9" w:rsidRPr="001F0F4C">
        <w:rPr>
          <w:rFonts w:asciiTheme="minorHAnsi" w:hAnsiTheme="minorHAnsi" w:cstheme="minorHAnsi"/>
          <w:b w:val="0"/>
          <w:bCs w:val="0"/>
          <w:sz w:val="22"/>
          <w:szCs w:val="22"/>
        </w:rPr>
        <w:t xml:space="preserve"> Comparisons of predicted abundance based on the composite model vs. mean predicted abundance from the top AVI, satellite, and lidar models for </w:t>
      </w:r>
      <w:r w:rsidR="00C03D6E" w:rsidRPr="002D21CB">
        <w:rPr>
          <w:rFonts w:asciiTheme="minorHAnsi" w:hAnsiTheme="minorHAnsi"/>
          <w:b w:val="0"/>
          <w:bCs w:val="0"/>
          <w:sz w:val="22"/>
          <w:szCs w:val="22"/>
        </w:rPr>
        <w:t>Chipping Sparrow (</w:t>
      </w:r>
      <w:r w:rsidR="00C03D6E" w:rsidRPr="002D21CB">
        <w:rPr>
          <w:rFonts w:asciiTheme="minorHAnsi" w:hAnsiTheme="minorHAnsi"/>
          <w:b w:val="0"/>
          <w:bCs w:val="0"/>
          <w:i/>
          <w:iCs/>
          <w:sz w:val="22"/>
          <w:szCs w:val="22"/>
        </w:rPr>
        <w:t xml:space="preserve">Spizella </w:t>
      </w:r>
      <w:proofErr w:type="spellStart"/>
      <w:r w:rsidR="00C03D6E" w:rsidRPr="002D21CB">
        <w:rPr>
          <w:rFonts w:asciiTheme="minorHAnsi" w:hAnsiTheme="minorHAnsi"/>
          <w:b w:val="0"/>
          <w:bCs w:val="0"/>
          <w:i/>
          <w:iCs/>
          <w:sz w:val="22"/>
          <w:szCs w:val="22"/>
        </w:rPr>
        <w:t>passerina</w:t>
      </w:r>
      <w:proofErr w:type="spellEnd"/>
      <w:r w:rsidR="00C03D6E" w:rsidRPr="002D21CB">
        <w:rPr>
          <w:rFonts w:asciiTheme="minorHAnsi" w:hAnsiTheme="minorHAnsi"/>
          <w:b w:val="0"/>
          <w:bCs w:val="0"/>
          <w:sz w:val="22"/>
          <w:szCs w:val="22"/>
        </w:rPr>
        <w:t>), Common Yellowthroat (</w:t>
      </w:r>
      <w:proofErr w:type="spellStart"/>
      <w:r w:rsidR="00C03D6E" w:rsidRPr="002D21CB">
        <w:rPr>
          <w:rFonts w:asciiTheme="minorHAnsi" w:hAnsiTheme="minorHAnsi"/>
          <w:b w:val="0"/>
          <w:bCs w:val="0"/>
          <w:i/>
          <w:iCs/>
          <w:sz w:val="22"/>
          <w:szCs w:val="22"/>
        </w:rPr>
        <w:t>Geothlypis</w:t>
      </w:r>
      <w:proofErr w:type="spellEnd"/>
      <w:r w:rsidR="00C03D6E" w:rsidRPr="002D21CB">
        <w:rPr>
          <w:rFonts w:asciiTheme="minorHAnsi" w:hAnsiTheme="minorHAnsi"/>
          <w:b w:val="0"/>
          <w:bCs w:val="0"/>
          <w:i/>
          <w:iCs/>
          <w:sz w:val="22"/>
          <w:szCs w:val="22"/>
        </w:rPr>
        <w:t xml:space="preserve"> </w:t>
      </w:r>
      <w:proofErr w:type="spellStart"/>
      <w:r w:rsidR="00C03D6E" w:rsidRPr="002D21CB">
        <w:rPr>
          <w:rFonts w:asciiTheme="minorHAnsi" w:hAnsiTheme="minorHAnsi"/>
          <w:b w:val="0"/>
          <w:bCs w:val="0"/>
          <w:i/>
          <w:iCs/>
          <w:sz w:val="22"/>
          <w:szCs w:val="22"/>
        </w:rPr>
        <w:t>trichas</w:t>
      </w:r>
      <w:proofErr w:type="spellEnd"/>
      <w:r w:rsidR="00C03D6E" w:rsidRPr="002D21CB">
        <w:rPr>
          <w:rFonts w:asciiTheme="minorHAnsi" w:hAnsiTheme="minorHAnsi"/>
          <w:b w:val="0"/>
          <w:bCs w:val="0"/>
          <w:sz w:val="22"/>
          <w:szCs w:val="22"/>
        </w:rPr>
        <w:t>), Dark-eyed Junco (</w:t>
      </w:r>
      <w:r w:rsidR="00C03D6E" w:rsidRPr="002D21CB">
        <w:rPr>
          <w:rFonts w:asciiTheme="minorHAnsi" w:hAnsiTheme="minorHAnsi"/>
          <w:b w:val="0"/>
          <w:bCs w:val="0"/>
          <w:i/>
          <w:iCs/>
          <w:sz w:val="22"/>
          <w:szCs w:val="22"/>
        </w:rPr>
        <w:t xml:space="preserve">Junco </w:t>
      </w:r>
      <w:proofErr w:type="spellStart"/>
      <w:r w:rsidR="00C03D6E" w:rsidRPr="002D21CB">
        <w:rPr>
          <w:rFonts w:asciiTheme="minorHAnsi" w:hAnsiTheme="minorHAnsi"/>
          <w:b w:val="0"/>
          <w:bCs w:val="0"/>
          <w:i/>
          <w:iCs/>
          <w:sz w:val="22"/>
          <w:szCs w:val="22"/>
        </w:rPr>
        <w:t>hyemalis</w:t>
      </w:r>
      <w:proofErr w:type="spellEnd"/>
      <w:r w:rsidR="00C03D6E" w:rsidRPr="002D21CB">
        <w:rPr>
          <w:rFonts w:asciiTheme="minorHAnsi" w:hAnsiTheme="minorHAnsi"/>
          <w:b w:val="0"/>
          <w:bCs w:val="0"/>
          <w:sz w:val="22"/>
          <w:szCs w:val="22"/>
        </w:rPr>
        <w:t xml:space="preserve">), </w:t>
      </w:r>
      <w:r w:rsidR="00C03D6E">
        <w:rPr>
          <w:rFonts w:asciiTheme="minorHAnsi" w:hAnsiTheme="minorHAnsi"/>
          <w:b w:val="0"/>
          <w:bCs w:val="0"/>
          <w:sz w:val="22"/>
          <w:szCs w:val="22"/>
        </w:rPr>
        <w:t xml:space="preserve">and </w:t>
      </w:r>
      <w:r w:rsidR="00C03D6E" w:rsidRPr="002D21CB">
        <w:rPr>
          <w:rFonts w:asciiTheme="minorHAnsi" w:hAnsiTheme="minorHAnsi"/>
          <w:b w:val="0"/>
          <w:bCs w:val="0"/>
          <w:sz w:val="22"/>
          <w:szCs w:val="22"/>
        </w:rPr>
        <w:t>Gray Jay (</w:t>
      </w:r>
      <w:proofErr w:type="spellStart"/>
      <w:r w:rsidR="00C03D6E" w:rsidRPr="002D21CB">
        <w:rPr>
          <w:rFonts w:asciiTheme="minorHAnsi" w:hAnsiTheme="minorHAnsi"/>
          <w:b w:val="0"/>
          <w:bCs w:val="0"/>
          <w:i/>
          <w:iCs/>
          <w:sz w:val="22"/>
          <w:szCs w:val="22"/>
        </w:rPr>
        <w:t>Perisoreus</w:t>
      </w:r>
      <w:proofErr w:type="spellEnd"/>
      <w:r w:rsidR="00C03D6E" w:rsidRPr="002D21CB">
        <w:rPr>
          <w:rFonts w:asciiTheme="minorHAnsi" w:hAnsiTheme="minorHAnsi"/>
          <w:b w:val="0"/>
          <w:bCs w:val="0"/>
          <w:i/>
          <w:iCs/>
          <w:sz w:val="22"/>
          <w:szCs w:val="22"/>
        </w:rPr>
        <w:t xml:space="preserve"> canadensis</w:t>
      </w:r>
      <w:r w:rsidR="00C03D6E" w:rsidRPr="002D21CB">
        <w:rPr>
          <w:rFonts w:asciiTheme="minorHAnsi" w:hAnsiTheme="minorHAnsi"/>
          <w:b w:val="0"/>
          <w:bCs w:val="0"/>
          <w:sz w:val="22"/>
          <w:szCs w:val="22"/>
        </w:rPr>
        <w:t>)</w:t>
      </w:r>
      <w:r w:rsidR="00C03D6E">
        <w:rPr>
          <w:rFonts w:asciiTheme="minorHAnsi" w:hAnsiTheme="minorHAnsi"/>
          <w:b w:val="0"/>
          <w:bCs w:val="0"/>
          <w:sz w:val="22"/>
          <w:szCs w:val="22"/>
        </w:rPr>
        <w:t>.</w:t>
      </w:r>
      <w:r w:rsidR="00C03D6E" w:rsidRPr="002D21CB">
        <w:rPr>
          <w:rFonts w:asciiTheme="minorHAnsi" w:hAnsiTheme="minorHAnsi"/>
          <w:b w:val="0"/>
          <w:bCs w:val="0"/>
          <w:sz w:val="22"/>
          <w:szCs w:val="22"/>
        </w:rPr>
        <w:t xml:space="preserve"> </w:t>
      </w:r>
    </w:p>
    <w:p w14:paraId="2DB5227B" w14:textId="18F8A4C6" w:rsidR="008061C0" w:rsidRDefault="008061C0" w:rsidP="00C15CA3">
      <w:pPr>
        <w:rPr>
          <w:rFonts w:asciiTheme="minorHAnsi" w:hAnsiTheme="minorHAnsi"/>
          <w:sz w:val="22"/>
          <w:szCs w:val="22"/>
        </w:rPr>
      </w:pPr>
    </w:p>
    <w:p w14:paraId="15D5FC7A" w14:textId="08E8E2E9" w:rsidR="008061C0" w:rsidRDefault="008061C0" w:rsidP="00C15CA3">
      <w:pPr>
        <w:rPr>
          <w:rFonts w:asciiTheme="minorHAnsi" w:hAnsiTheme="minorHAnsi"/>
          <w:sz w:val="22"/>
          <w:szCs w:val="22"/>
        </w:rPr>
      </w:pPr>
      <w:r>
        <w:rPr>
          <w:noProof/>
        </w:rPr>
        <w:drawing>
          <wp:inline distT="0" distB="0" distL="0" distR="0" wp14:anchorId="0BF4AA42" wp14:editId="4B89565D">
            <wp:extent cx="5486400" cy="7132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86400" cy="7132320"/>
                    </a:xfrm>
                    <a:prstGeom prst="rect">
                      <a:avLst/>
                    </a:prstGeom>
                    <a:noFill/>
                    <a:ln>
                      <a:noFill/>
                    </a:ln>
                  </pic:spPr>
                </pic:pic>
              </a:graphicData>
            </a:graphic>
          </wp:inline>
        </w:drawing>
      </w:r>
    </w:p>
    <w:p w14:paraId="7C4BC4BB" w14:textId="01C74034" w:rsidR="00A339CF" w:rsidRDefault="00A339CF" w:rsidP="00C15CA3">
      <w:pPr>
        <w:rPr>
          <w:rFonts w:asciiTheme="minorHAnsi" w:hAnsiTheme="minorHAnsi"/>
          <w:sz w:val="22"/>
          <w:szCs w:val="22"/>
        </w:rPr>
      </w:pPr>
    </w:p>
    <w:p w14:paraId="53F6CA0E" w14:textId="4EA05198" w:rsidR="00A339CF" w:rsidRPr="001F0F4C" w:rsidRDefault="00A339CF" w:rsidP="001F0F4C">
      <w:pPr>
        <w:pStyle w:val="Heading3"/>
        <w:rPr>
          <w:rFonts w:asciiTheme="minorHAnsi" w:hAnsiTheme="minorHAnsi" w:cstheme="minorHAnsi"/>
          <w:b w:val="0"/>
          <w:bCs w:val="0"/>
          <w:sz w:val="22"/>
          <w:szCs w:val="22"/>
        </w:rPr>
      </w:pPr>
      <w:r w:rsidRPr="001F0F4C">
        <w:rPr>
          <w:rFonts w:asciiTheme="minorHAnsi" w:hAnsiTheme="minorHAnsi" w:cstheme="minorHAnsi"/>
          <w:b w:val="0"/>
          <w:bCs w:val="0"/>
          <w:sz w:val="22"/>
          <w:szCs w:val="22"/>
        </w:rPr>
        <w:lastRenderedPageBreak/>
        <w:t>Figure 92.</w:t>
      </w:r>
      <w:r w:rsidR="00EC0FA9" w:rsidRPr="001F0F4C">
        <w:rPr>
          <w:rFonts w:asciiTheme="minorHAnsi" w:hAnsiTheme="minorHAnsi" w:cstheme="minorHAnsi"/>
          <w:b w:val="0"/>
          <w:bCs w:val="0"/>
          <w:sz w:val="22"/>
          <w:szCs w:val="22"/>
        </w:rPr>
        <w:t xml:space="preserve"> Comparisons of predicted abundance based on the composite model vs. mean predicted abundance from the top AVI, satellite, and lidar models for </w:t>
      </w:r>
      <w:r w:rsidR="004B04A2" w:rsidRPr="002D21CB">
        <w:rPr>
          <w:rFonts w:asciiTheme="minorHAnsi" w:hAnsiTheme="minorHAnsi"/>
          <w:b w:val="0"/>
          <w:bCs w:val="0"/>
          <w:sz w:val="22"/>
          <w:szCs w:val="22"/>
        </w:rPr>
        <w:t>Hermit Thrush (</w:t>
      </w:r>
      <w:proofErr w:type="spellStart"/>
      <w:r w:rsidR="004B04A2" w:rsidRPr="002D21CB">
        <w:rPr>
          <w:rFonts w:asciiTheme="minorHAnsi" w:hAnsiTheme="minorHAnsi"/>
          <w:b w:val="0"/>
          <w:bCs w:val="0"/>
          <w:i/>
          <w:iCs/>
          <w:sz w:val="22"/>
          <w:szCs w:val="22"/>
        </w:rPr>
        <w:t>Catharus</w:t>
      </w:r>
      <w:proofErr w:type="spellEnd"/>
      <w:r w:rsidR="004B04A2" w:rsidRPr="002D21CB">
        <w:rPr>
          <w:rFonts w:asciiTheme="minorHAnsi" w:hAnsiTheme="minorHAnsi"/>
          <w:b w:val="0"/>
          <w:bCs w:val="0"/>
          <w:i/>
          <w:iCs/>
          <w:sz w:val="22"/>
          <w:szCs w:val="22"/>
        </w:rPr>
        <w:t xml:space="preserve"> </w:t>
      </w:r>
      <w:proofErr w:type="spellStart"/>
      <w:r w:rsidR="004B04A2" w:rsidRPr="002D21CB">
        <w:rPr>
          <w:rFonts w:asciiTheme="minorHAnsi" w:hAnsiTheme="minorHAnsi"/>
          <w:b w:val="0"/>
          <w:bCs w:val="0"/>
          <w:i/>
          <w:iCs/>
          <w:sz w:val="22"/>
          <w:szCs w:val="22"/>
        </w:rPr>
        <w:t>guttatus</w:t>
      </w:r>
      <w:proofErr w:type="spellEnd"/>
      <w:r w:rsidR="004B04A2" w:rsidRPr="002D21CB">
        <w:rPr>
          <w:rFonts w:asciiTheme="minorHAnsi" w:hAnsiTheme="minorHAnsi"/>
          <w:b w:val="0"/>
          <w:bCs w:val="0"/>
          <w:sz w:val="22"/>
          <w:szCs w:val="22"/>
        </w:rPr>
        <w:t>), Le Conte’s Sparrow (</w:t>
      </w:r>
      <w:proofErr w:type="spellStart"/>
      <w:r w:rsidR="004B04A2" w:rsidRPr="002D21CB">
        <w:rPr>
          <w:rFonts w:asciiTheme="minorHAnsi" w:hAnsiTheme="minorHAnsi"/>
          <w:b w:val="0"/>
          <w:bCs w:val="0"/>
          <w:i/>
          <w:iCs/>
          <w:sz w:val="22"/>
          <w:szCs w:val="22"/>
        </w:rPr>
        <w:t>Ammodramus</w:t>
      </w:r>
      <w:proofErr w:type="spellEnd"/>
      <w:r w:rsidR="004B04A2" w:rsidRPr="002D21CB">
        <w:rPr>
          <w:rFonts w:asciiTheme="minorHAnsi" w:hAnsiTheme="minorHAnsi"/>
          <w:b w:val="0"/>
          <w:bCs w:val="0"/>
          <w:i/>
          <w:iCs/>
          <w:sz w:val="22"/>
          <w:szCs w:val="22"/>
        </w:rPr>
        <w:t xml:space="preserve"> </w:t>
      </w:r>
      <w:proofErr w:type="spellStart"/>
      <w:r w:rsidR="004B04A2" w:rsidRPr="002D21CB">
        <w:rPr>
          <w:rFonts w:asciiTheme="minorHAnsi" w:hAnsiTheme="minorHAnsi"/>
          <w:b w:val="0"/>
          <w:bCs w:val="0"/>
          <w:i/>
          <w:iCs/>
          <w:sz w:val="22"/>
          <w:szCs w:val="22"/>
        </w:rPr>
        <w:t>lecontei</w:t>
      </w:r>
      <w:proofErr w:type="spellEnd"/>
      <w:r w:rsidR="004B04A2" w:rsidRPr="002D21CB">
        <w:rPr>
          <w:rFonts w:asciiTheme="minorHAnsi" w:hAnsiTheme="minorHAnsi"/>
          <w:b w:val="0"/>
          <w:bCs w:val="0"/>
          <w:sz w:val="22"/>
          <w:szCs w:val="22"/>
        </w:rPr>
        <w:t>), Olive-sided Flycatcher (</w:t>
      </w:r>
      <w:proofErr w:type="spellStart"/>
      <w:r w:rsidR="004B04A2" w:rsidRPr="002D21CB">
        <w:rPr>
          <w:rFonts w:asciiTheme="minorHAnsi" w:hAnsiTheme="minorHAnsi"/>
          <w:b w:val="0"/>
          <w:bCs w:val="0"/>
          <w:i/>
          <w:iCs/>
          <w:sz w:val="22"/>
          <w:szCs w:val="22"/>
        </w:rPr>
        <w:t>Contopus</w:t>
      </w:r>
      <w:proofErr w:type="spellEnd"/>
      <w:r w:rsidR="004B04A2" w:rsidRPr="002D21CB">
        <w:rPr>
          <w:rFonts w:asciiTheme="minorHAnsi" w:hAnsiTheme="minorHAnsi"/>
          <w:b w:val="0"/>
          <w:bCs w:val="0"/>
          <w:i/>
          <w:iCs/>
          <w:sz w:val="22"/>
          <w:szCs w:val="22"/>
        </w:rPr>
        <w:t xml:space="preserve"> </w:t>
      </w:r>
      <w:proofErr w:type="spellStart"/>
      <w:r w:rsidR="004B04A2" w:rsidRPr="002D21CB">
        <w:rPr>
          <w:rFonts w:asciiTheme="minorHAnsi" w:hAnsiTheme="minorHAnsi"/>
          <w:b w:val="0"/>
          <w:bCs w:val="0"/>
          <w:i/>
          <w:iCs/>
          <w:sz w:val="22"/>
          <w:szCs w:val="22"/>
        </w:rPr>
        <w:t>cooperi</w:t>
      </w:r>
      <w:proofErr w:type="spellEnd"/>
      <w:r w:rsidR="004B04A2" w:rsidRPr="002D21CB">
        <w:rPr>
          <w:rFonts w:asciiTheme="minorHAnsi" w:hAnsiTheme="minorHAnsi"/>
          <w:b w:val="0"/>
          <w:bCs w:val="0"/>
          <w:sz w:val="22"/>
          <w:szCs w:val="22"/>
        </w:rPr>
        <w:t xml:space="preserve">), </w:t>
      </w:r>
      <w:r w:rsidR="004B04A2">
        <w:rPr>
          <w:rFonts w:asciiTheme="minorHAnsi" w:hAnsiTheme="minorHAnsi"/>
          <w:b w:val="0"/>
          <w:bCs w:val="0"/>
          <w:sz w:val="22"/>
          <w:szCs w:val="22"/>
        </w:rPr>
        <w:t>and</w:t>
      </w:r>
      <w:r w:rsidR="004B04A2" w:rsidRPr="002D21CB">
        <w:rPr>
          <w:rFonts w:asciiTheme="minorHAnsi" w:hAnsiTheme="minorHAnsi"/>
          <w:b w:val="0"/>
          <w:bCs w:val="0"/>
          <w:sz w:val="22"/>
          <w:szCs w:val="22"/>
        </w:rPr>
        <w:t xml:space="preserve"> Palm Warbler (</w:t>
      </w:r>
      <w:proofErr w:type="spellStart"/>
      <w:r w:rsidR="004B04A2" w:rsidRPr="002D21CB">
        <w:rPr>
          <w:rFonts w:asciiTheme="minorHAnsi" w:hAnsiTheme="minorHAnsi"/>
          <w:b w:val="0"/>
          <w:bCs w:val="0"/>
          <w:i/>
          <w:iCs/>
          <w:sz w:val="22"/>
          <w:szCs w:val="22"/>
        </w:rPr>
        <w:t>Setophaga</w:t>
      </w:r>
      <w:proofErr w:type="spellEnd"/>
      <w:r w:rsidR="004B04A2" w:rsidRPr="002D21CB">
        <w:rPr>
          <w:rFonts w:asciiTheme="minorHAnsi" w:hAnsiTheme="minorHAnsi"/>
          <w:b w:val="0"/>
          <w:bCs w:val="0"/>
          <w:i/>
          <w:iCs/>
          <w:sz w:val="22"/>
          <w:szCs w:val="22"/>
        </w:rPr>
        <w:t xml:space="preserve"> palmarum</w:t>
      </w:r>
      <w:r w:rsidR="004B04A2" w:rsidRPr="002D21CB">
        <w:rPr>
          <w:rFonts w:asciiTheme="minorHAnsi" w:hAnsiTheme="minorHAnsi"/>
          <w:b w:val="0"/>
          <w:bCs w:val="0"/>
          <w:sz w:val="22"/>
          <w:szCs w:val="22"/>
        </w:rPr>
        <w:t>)</w:t>
      </w:r>
      <w:r w:rsidR="004B04A2">
        <w:rPr>
          <w:rFonts w:asciiTheme="minorHAnsi" w:hAnsiTheme="minorHAnsi"/>
          <w:b w:val="0"/>
          <w:bCs w:val="0"/>
          <w:sz w:val="22"/>
          <w:szCs w:val="22"/>
        </w:rPr>
        <w:t>.</w:t>
      </w:r>
      <w:r w:rsidR="004B04A2" w:rsidRPr="002D21CB">
        <w:rPr>
          <w:rFonts w:asciiTheme="minorHAnsi" w:hAnsiTheme="minorHAnsi"/>
          <w:b w:val="0"/>
          <w:bCs w:val="0"/>
          <w:sz w:val="22"/>
          <w:szCs w:val="22"/>
        </w:rPr>
        <w:t xml:space="preserve"> </w:t>
      </w:r>
    </w:p>
    <w:p w14:paraId="4535301B" w14:textId="24834D1C" w:rsidR="00271417" w:rsidRDefault="00271417" w:rsidP="00C15CA3">
      <w:pPr>
        <w:rPr>
          <w:rFonts w:asciiTheme="minorHAnsi" w:hAnsiTheme="minorHAnsi"/>
          <w:sz w:val="22"/>
          <w:szCs w:val="22"/>
        </w:rPr>
      </w:pPr>
    </w:p>
    <w:p w14:paraId="5C31E1B8" w14:textId="76320253" w:rsidR="00271417" w:rsidRDefault="00271417" w:rsidP="00C15CA3">
      <w:pPr>
        <w:rPr>
          <w:rFonts w:asciiTheme="minorHAnsi" w:hAnsiTheme="minorHAnsi"/>
          <w:sz w:val="22"/>
          <w:szCs w:val="22"/>
        </w:rPr>
      </w:pPr>
      <w:r>
        <w:rPr>
          <w:noProof/>
        </w:rPr>
        <w:drawing>
          <wp:inline distT="0" distB="0" distL="0" distR="0" wp14:anchorId="3D2267DA" wp14:editId="7AEB81DC">
            <wp:extent cx="5486400" cy="7132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7132320"/>
                    </a:xfrm>
                    <a:prstGeom prst="rect">
                      <a:avLst/>
                    </a:prstGeom>
                    <a:noFill/>
                    <a:ln>
                      <a:noFill/>
                    </a:ln>
                  </pic:spPr>
                </pic:pic>
              </a:graphicData>
            </a:graphic>
          </wp:inline>
        </w:drawing>
      </w:r>
    </w:p>
    <w:p w14:paraId="4E0E1A0E" w14:textId="0E0A7CFB" w:rsidR="00A339CF" w:rsidRDefault="00A339CF" w:rsidP="00C15CA3">
      <w:pPr>
        <w:rPr>
          <w:rFonts w:asciiTheme="minorHAnsi" w:hAnsiTheme="minorHAnsi"/>
          <w:sz w:val="22"/>
          <w:szCs w:val="22"/>
        </w:rPr>
      </w:pPr>
    </w:p>
    <w:p w14:paraId="43696042" w14:textId="2A7CABEC" w:rsidR="00A339CF" w:rsidRPr="001F0F4C" w:rsidRDefault="00A339CF" w:rsidP="001F0F4C">
      <w:pPr>
        <w:pStyle w:val="Heading3"/>
        <w:rPr>
          <w:rFonts w:asciiTheme="minorHAnsi" w:hAnsiTheme="minorHAnsi" w:cstheme="minorHAnsi"/>
          <w:b w:val="0"/>
          <w:bCs w:val="0"/>
          <w:sz w:val="22"/>
          <w:szCs w:val="22"/>
        </w:rPr>
      </w:pPr>
      <w:r w:rsidRPr="001F0F4C">
        <w:rPr>
          <w:rFonts w:asciiTheme="minorHAnsi" w:hAnsiTheme="minorHAnsi" w:cstheme="minorHAnsi"/>
          <w:b w:val="0"/>
          <w:bCs w:val="0"/>
          <w:sz w:val="22"/>
          <w:szCs w:val="22"/>
        </w:rPr>
        <w:lastRenderedPageBreak/>
        <w:t>Figure 93.</w:t>
      </w:r>
      <w:r w:rsidR="00880ED1" w:rsidRPr="001F0F4C">
        <w:rPr>
          <w:rFonts w:asciiTheme="minorHAnsi" w:hAnsiTheme="minorHAnsi" w:cstheme="minorHAnsi"/>
          <w:b w:val="0"/>
          <w:bCs w:val="0"/>
          <w:sz w:val="22"/>
          <w:szCs w:val="22"/>
        </w:rPr>
        <w:t xml:space="preserve"> Comparisons of predicted abundance based on the composite model vs. mean predicted abundance from the top AVI, satellite, and lidar models for </w:t>
      </w:r>
      <w:r w:rsidR="004B04A2" w:rsidRPr="002D21CB">
        <w:rPr>
          <w:rFonts w:asciiTheme="minorHAnsi" w:hAnsiTheme="minorHAnsi"/>
          <w:b w:val="0"/>
          <w:bCs w:val="0"/>
          <w:sz w:val="22"/>
          <w:szCs w:val="22"/>
        </w:rPr>
        <w:t>Red-eyed Vireo (</w:t>
      </w:r>
      <w:r w:rsidR="004B04A2" w:rsidRPr="002D21CB">
        <w:rPr>
          <w:rFonts w:asciiTheme="minorHAnsi" w:hAnsiTheme="minorHAnsi"/>
          <w:b w:val="0"/>
          <w:bCs w:val="0"/>
          <w:i/>
          <w:iCs/>
          <w:sz w:val="22"/>
          <w:szCs w:val="22"/>
        </w:rPr>
        <w:t xml:space="preserve">Vireo </w:t>
      </w:r>
      <w:proofErr w:type="spellStart"/>
      <w:r w:rsidR="004B04A2" w:rsidRPr="002D21CB">
        <w:rPr>
          <w:rFonts w:asciiTheme="minorHAnsi" w:hAnsiTheme="minorHAnsi"/>
          <w:b w:val="0"/>
          <w:bCs w:val="0"/>
          <w:i/>
          <w:iCs/>
          <w:sz w:val="22"/>
          <w:szCs w:val="22"/>
        </w:rPr>
        <w:t>olivaceus</w:t>
      </w:r>
      <w:proofErr w:type="spellEnd"/>
      <w:r w:rsidR="004B04A2" w:rsidRPr="002D21CB">
        <w:rPr>
          <w:rFonts w:asciiTheme="minorHAnsi" w:hAnsiTheme="minorHAnsi"/>
          <w:b w:val="0"/>
          <w:bCs w:val="0"/>
          <w:sz w:val="22"/>
          <w:szCs w:val="22"/>
        </w:rPr>
        <w:t>), Ruby-crowned Kinglet (</w:t>
      </w:r>
      <w:r w:rsidR="004B04A2" w:rsidRPr="002D21CB">
        <w:rPr>
          <w:rFonts w:asciiTheme="minorHAnsi" w:hAnsiTheme="minorHAnsi"/>
          <w:b w:val="0"/>
          <w:bCs w:val="0"/>
          <w:i/>
          <w:iCs/>
          <w:sz w:val="22"/>
          <w:szCs w:val="22"/>
        </w:rPr>
        <w:t>Regulus calendula</w:t>
      </w:r>
      <w:r w:rsidR="004B04A2" w:rsidRPr="002D21CB">
        <w:rPr>
          <w:rFonts w:asciiTheme="minorHAnsi" w:hAnsiTheme="minorHAnsi"/>
          <w:b w:val="0"/>
          <w:bCs w:val="0"/>
          <w:sz w:val="22"/>
          <w:szCs w:val="22"/>
        </w:rPr>
        <w:t>), Swamp Sparrow (</w:t>
      </w:r>
      <w:proofErr w:type="spellStart"/>
      <w:r w:rsidR="004B04A2" w:rsidRPr="002D21CB">
        <w:rPr>
          <w:rFonts w:asciiTheme="minorHAnsi" w:hAnsiTheme="minorHAnsi"/>
          <w:b w:val="0"/>
          <w:bCs w:val="0"/>
          <w:i/>
          <w:iCs/>
          <w:sz w:val="22"/>
          <w:szCs w:val="22"/>
        </w:rPr>
        <w:t>Melospiza</w:t>
      </w:r>
      <w:proofErr w:type="spellEnd"/>
      <w:r w:rsidR="004B04A2" w:rsidRPr="002D21CB">
        <w:rPr>
          <w:rFonts w:asciiTheme="minorHAnsi" w:hAnsiTheme="minorHAnsi"/>
          <w:b w:val="0"/>
          <w:bCs w:val="0"/>
          <w:i/>
          <w:iCs/>
          <w:sz w:val="22"/>
          <w:szCs w:val="22"/>
        </w:rPr>
        <w:t xml:space="preserve"> </w:t>
      </w:r>
      <w:proofErr w:type="spellStart"/>
      <w:r w:rsidR="004B04A2" w:rsidRPr="002D21CB">
        <w:rPr>
          <w:rFonts w:asciiTheme="minorHAnsi" w:hAnsiTheme="minorHAnsi"/>
          <w:b w:val="0"/>
          <w:bCs w:val="0"/>
          <w:i/>
          <w:iCs/>
          <w:sz w:val="22"/>
          <w:szCs w:val="22"/>
        </w:rPr>
        <w:t>georgiana</w:t>
      </w:r>
      <w:proofErr w:type="spellEnd"/>
      <w:r w:rsidR="004B04A2" w:rsidRPr="002D21CB">
        <w:rPr>
          <w:rFonts w:asciiTheme="minorHAnsi" w:hAnsiTheme="minorHAnsi"/>
          <w:b w:val="0"/>
          <w:bCs w:val="0"/>
          <w:sz w:val="22"/>
          <w:szCs w:val="22"/>
        </w:rPr>
        <w:t xml:space="preserve">), </w:t>
      </w:r>
      <w:r w:rsidR="001F0F4C">
        <w:rPr>
          <w:rFonts w:asciiTheme="minorHAnsi" w:hAnsiTheme="minorHAnsi"/>
          <w:b w:val="0"/>
          <w:bCs w:val="0"/>
          <w:sz w:val="22"/>
          <w:szCs w:val="22"/>
        </w:rPr>
        <w:t xml:space="preserve">and </w:t>
      </w:r>
      <w:r w:rsidR="004B04A2" w:rsidRPr="002D21CB">
        <w:rPr>
          <w:rFonts w:asciiTheme="minorHAnsi" w:hAnsiTheme="minorHAnsi"/>
          <w:b w:val="0"/>
          <w:bCs w:val="0"/>
          <w:sz w:val="22"/>
          <w:szCs w:val="22"/>
        </w:rPr>
        <w:t>Tennessee Warbler (</w:t>
      </w:r>
      <w:proofErr w:type="spellStart"/>
      <w:r w:rsidR="004B04A2" w:rsidRPr="002D21CB">
        <w:rPr>
          <w:rFonts w:asciiTheme="minorHAnsi" w:hAnsiTheme="minorHAnsi"/>
          <w:b w:val="0"/>
          <w:bCs w:val="0"/>
          <w:i/>
          <w:iCs/>
          <w:sz w:val="22"/>
          <w:szCs w:val="22"/>
        </w:rPr>
        <w:t>Leiothlypis</w:t>
      </w:r>
      <w:proofErr w:type="spellEnd"/>
      <w:r w:rsidR="004B04A2" w:rsidRPr="002D21CB">
        <w:rPr>
          <w:rFonts w:asciiTheme="minorHAnsi" w:hAnsiTheme="minorHAnsi"/>
          <w:b w:val="0"/>
          <w:bCs w:val="0"/>
          <w:i/>
          <w:iCs/>
          <w:sz w:val="22"/>
          <w:szCs w:val="22"/>
        </w:rPr>
        <w:t xml:space="preserve"> peregrina</w:t>
      </w:r>
      <w:r w:rsidR="004B04A2" w:rsidRPr="002D21CB">
        <w:rPr>
          <w:rFonts w:asciiTheme="minorHAnsi" w:hAnsiTheme="minorHAnsi"/>
          <w:b w:val="0"/>
          <w:bCs w:val="0"/>
          <w:sz w:val="22"/>
          <w:szCs w:val="22"/>
        </w:rPr>
        <w:t>)</w:t>
      </w:r>
      <w:r w:rsidR="001F0F4C">
        <w:rPr>
          <w:rFonts w:asciiTheme="minorHAnsi" w:hAnsiTheme="minorHAnsi"/>
          <w:b w:val="0"/>
          <w:bCs w:val="0"/>
          <w:sz w:val="22"/>
          <w:szCs w:val="22"/>
        </w:rPr>
        <w:t>.</w:t>
      </w:r>
      <w:r w:rsidR="004B04A2" w:rsidRPr="002D21CB">
        <w:rPr>
          <w:rFonts w:asciiTheme="minorHAnsi" w:hAnsiTheme="minorHAnsi"/>
          <w:b w:val="0"/>
          <w:bCs w:val="0"/>
          <w:sz w:val="22"/>
          <w:szCs w:val="22"/>
        </w:rPr>
        <w:t xml:space="preserve"> </w:t>
      </w:r>
    </w:p>
    <w:p w14:paraId="352A2BF1" w14:textId="5764E80D" w:rsidR="00A339CF" w:rsidRDefault="00A339CF" w:rsidP="00C15CA3">
      <w:pPr>
        <w:rPr>
          <w:rFonts w:asciiTheme="minorHAnsi" w:hAnsiTheme="minorHAnsi"/>
          <w:sz w:val="22"/>
          <w:szCs w:val="22"/>
        </w:rPr>
      </w:pPr>
    </w:p>
    <w:p w14:paraId="55271C34" w14:textId="58AF46B1" w:rsidR="00CB3F91" w:rsidRDefault="00CB3F91" w:rsidP="00C15CA3">
      <w:pPr>
        <w:rPr>
          <w:rFonts w:asciiTheme="minorHAnsi" w:hAnsiTheme="minorHAnsi"/>
          <w:sz w:val="22"/>
          <w:szCs w:val="22"/>
        </w:rPr>
      </w:pPr>
      <w:r>
        <w:rPr>
          <w:noProof/>
        </w:rPr>
        <w:drawing>
          <wp:inline distT="0" distB="0" distL="0" distR="0" wp14:anchorId="366D9A10" wp14:editId="625B03D7">
            <wp:extent cx="5486400" cy="7132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7132320"/>
                    </a:xfrm>
                    <a:prstGeom prst="rect">
                      <a:avLst/>
                    </a:prstGeom>
                    <a:noFill/>
                    <a:ln>
                      <a:noFill/>
                    </a:ln>
                  </pic:spPr>
                </pic:pic>
              </a:graphicData>
            </a:graphic>
          </wp:inline>
        </w:drawing>
      </w:r>
    </w:p>
    <w:p w14:paraId="5737CA3E" w14:textId="77777777" w:rsidR="00CB3F91" w:rsidRDefault="00CB3F91" w:rsidP="00C15CA3">
      <w:pPr>
        <w:rPr>
          <w:rFonts w:asciiTheme="minorHAnsi" w:hAnsiTheme="minorHAnsi"/>
          <w:sz w:val="22"/>
          <w:szCs w:val="22"/>
        </w:rPr>
      </w:pPr>
    </w:p>
    <w:p w14:paraId="348A1617" w14:textId="1CF26E19" w:rsidR="00A339CF" w:rsidRPr="00630DBD" w:rsidRDefault="00A339CF" w:rsidP="001F0F4C">
      <w:pPr>
        <w:pStyle w:val="Heading3"/>
        <w:rPr>
          <w:rFonts w:asciiTheme="minorHAnsi" w:hAnsiTheme="minorHAnsi" w:cstheme="minorHAnsi"/>
          <w:b w:val="0"/>
          <w:bCs w:val="0"/>
          <w:sz w:val="22"/>
          <w:szCs w:val="22"/>
        </w:rPr>
      </w:pPr>
      <w:r w:rsidRPr="001F0F4C">
        <w:rPr>
          <w:rFonts w:asciiTheme="minorHAnsi" w:hAnsiTheme="minorHAnsi" w:cstheme="minorHAnsi"/>
          <w:b w:val="0"/>
          <w:bCs w:val="0"/>
          <w:sz w:val="22"/>
          <w:szCs w:val="22"/>
        </w:rPr>
        <w:lastRenderedPageBreak/>
        <w:t>Figure 94.</w:t>
      </w:r>
      <w:r w:rsidR="00880ED1" w:rsidRPr="001F0F4C">
        <w:rPr>
          <w:rFonts w:asciiTheme="minorHAnsi" w:hAnsiTheme="minorHAnsi" w:cstheme="minorHAnsi"/>
          <w:b w:val="0"/>
          <w:bCs w:val="0"/>
          <w:sz w:val="22"/>
          <w:szCs w:val="22"/>
        </w:rPr>
        <w:t xml:space="preserve"> Comparisons of predicted abundance based on the composite model vs. mean predicted abundance from the top AVI, satellite, and lidar models for </w:t>
      </w:r>
      <w:r w:rsidR="001F0F4C" w:rsidRPr="002D21CB">
        <w:rPr>
          <w:rFonts w:asciiTheme="minorHAnsi" w:hAnsiTheme="minorHAnsi"/>
          <w:b w:val="0"/>
          <w:bCs w:val="0"/>
          <w:sz w:val="22"/>
          <w:szCs w:val="22"/>
        </w:rPr>
        <w:t>White-throated Sparrow (</w:t>
      </w:r>
      <w:proofErr w:type="spellStart"/>
      <w:r w:rsidR="001F0F4C" w:rsidRPr="002D21CB">
        <w:rPr>
          <w:rFonts w:asciiTheme="minorHAnsi" w:hAnsiTheme="minorHAnsi"/>
          <w:b w:val="0"/>
          <w:bCs w:val="0"/>
          <w:i/>
          <w:iCs/>
          <w:sz w:val="22"/>
          <w:szCs w:val="22"/>
        </w:rPr>
        <w:t>Zonotrichia</w:t>
      </w:r>
      <w:proofErr w:type="spellEnd"/>
      <w:r w:rsidR="001F0F4C" w:rsidRPr="002D21CB">
        <w:rPr>
          <w:rFonts w:asciiTheme="minorHAnsi" w:hAnsiTheme="minorHAnsi"/>
          <w:b w:val="0"/>
          <w:bCs w:val="0"/>
          <w:i/>
          <w:iCs/>
          <w:sz w:val="22"/>
          <w:szCs w:val="22"/>
        </w:rPr>
        <w:t xml:space="preserve"> </w:t>
      </w:r>
      <w:proofErr w:type="spellStart"/>
      <w:r w:rsidR="001F0F4C" w:rsidRPr="002D21CB">
        <w:rPr>
          <w:rFonts w:asciiTheme="minorHAnsi" w:hAnsiTheme="minorHAnsi"/>
          <w:b w:val="0"/>
          <w:bCs w:val="0"/>
          <w:i/>
          <w:iCs/>
          <w:sz w:val="22"/>
          <w:szCs w:val="22"/>
        </w:rPr>
        <w:t>albicollis</w:t>
      </w:r>
      <w:proofErr w:type="spellEnd"/>
      <w:r w:rsidR="001F0F4C" w:rsidRPr="002D21CB">
        <w:rPr>
          <w:rFonts w:asciiTheme="minorHAnsi" w:hAnsiTheme="minorHAnsi"/>
          <w:b w:val="0"/>
          <w:bCs w:val="0"/>
          <w:sz w:val="22"/>
          <w:szCs w:val="22"/>
        </w:rPr>
        <w:t>) and Yellow-</w:t>
      </w:r>
      <w:proofErr w:type="spellStart"/>
      <w:r w:rsidR="001F0F4C" w:rsidRPr="002D21CB">
        <w:rPr>
          <w:rFonts w:asciiTheme="minorHAnsi" w:hAnsiTheme="minorHAnsi"/>
          <w:b w:val="0"/>
          <w:bCs w:val="0"/>
          <w:sz w:val="22"/>
          <w:szCs w:val="22"/>
        </w:rPr>
        <w:t>rumped</w:t>
      </w:r>
      <w:proofErr w:type="spellEnd"/>
      <w:r w:rsidR="001F0F4C" w:rsidRPr="002D21CB">
        <w:rPr>
          <w:rFonts w:asciiTheme="minorHAnsi" w:hAnsiTheme="minorHAnsi"/>
          <w:b w:val="0"/>
          <w:bCs w:val="0"/>
          <w:sz w:val="22"/>
          <w:szCs w:val="22"/>
        </w:rPr>
        <w:t xml:space="preserve"> Warbler (</w:t>
      </w:r>
      <w:proofErr w:type="spellStart"/>
      <w:r w:rsidR="001F0F4C" w:rsidRPr="002D21CB">
        <w:rPr>
          <w:rFonts w:asciiTheme="minorHAnsi" w:hAnsiTheme="minorHAnsi"/>
          <w:b w:val="0"/>
          <w:bCs w:val="0"/>
          <w:i/>
          <w:iCs/>
          <w:sz w:val="22"/>
          <w:szCs w:val="22"/>
        </w:rPr>
        <w:t>Setophaga</w:t>
      </w:r>
      <w:proofErr w:type="spellEnd"/>
      <w:r w:rsidR="001F0F4C" w:rsidRPr="002D21CB">
        <w:rPr>
          <w:rFonts w:asciiTheme="minorHAnsi" w:hAnsiTheme="minorHAnsi"/>
          <w:b w:val="0"/>
          <w:bCs w:val="0"/>
          <w:i/>
          <w:iCs/>
          <w:sz w:val="22"/>
          <w:szCs w:val="22"/>
        </w:rPr>
        <w:t xml:space="preserve"> </w:t>
      </w:r>
      <w:proofErr w:type="spellStart"/>
      <w:r w:rsidR="001F0F4C" w:rsidRPr="002D21CB">
        <w:rPr>
          <w:rFonts w:asciiTheme="minorHAnsi" w:hAnsiTheme="minorHAnsi"/>
          <w:b w:val="0"/>
          <w:bCs w:val="0"/>
          <w:i/>
          <w:iCs/>
          <w:sz w:val="22"/>
          <w:szCs w:val="22"/>
        </w:rPr>
        <w:t>coronata</w:t>
      </w:r>
      <w:proofErr w:type="spellEnd"/>
      <w:r w:rsidR="001F0F4C" w:rsidRPr="002D21CB">
        <w:rPr>
          <w:rFonts w:asciiTheme="minorHAnsi" w:hAnsiTheme="minorHAnsi"/>
          <w:b w:val="0"/>
          <w:bCs w:val="0"/>
          <w:sz w:val="22"/>
          <w:szCs w:val="22"/>
        </w:rPr>
        <w:t>).</w:t>
      </w:r>
    </w:p>
    <w:p w14:paraId="791DA019" w14:textId="0093CA62" w:rsidR="00A339CF" w:rsidRDefault="00A339CF" w:rsidP="00C15CA3">
      <w:pPr>
        <w:rPr>
          <w:rFonts w:asciiTheme="minorHAnsi" w:hAnsiTheme="minorHAnsi"/>
          <w:sz w:val="22"/>
          <w:szCs w:val="22"/>
        </w:rPr>
      </w:pPr>
    </w:p>
    <w:p w14:paraId="40C7C946" w14:textId="19C58D8F" w:rsidR="00A339CF" w:rsidRPr="007450C3" w:rsidRDefault="009D2E39" w:rsidP="00C15CA3">
      <w:pPr>
        <w:rPr>
          <w:rFonts w:asciiTheme="minorHAnsi" w:hAnsiTheme="minorHAnsi"/>
          <w:sz w:val="22"/>
          <w:szCs w:val="22"/>
        </w:rPr>
      </w:pPr>
      <w:r>
        <w:rPr>
          <w:noProof/>
        </w:rPr>
        <w:drawing>
          <wp:inline distT="0" distB="0" distL="0" distR="0" wp14:anchorId="0F9D623E" wp14:editId="6149DCA4">
            <wp:extent cx="5486400" cy="3840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inline>
        </w:drawing>
      </w:r>
    </w:p>
    <w:sectPr w:rsidR="00A339CF" w:rsidRPr="007450C3" w:rsidSect="003F3BF3">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ECD8B9" w14:textId="77777777" w:rsidR="00EA73F5" w:rsidRDefault="00EA73F5">
      <w:r>
        <w:separator/>
      </w:r>
    </w:p>
  </w:endnote>
  <w:endnote w:type="continuationSeparator" w:id="0">
    <w:p w14:paraId="33E463E7" w14:textId="77777777" w:rsidR="00EA73F5" w:rsidRDefault="00EA7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B773C4" w14:textId="77777777" w:rsidR="00EA73F5" w:rsidRDefault="00EA73F5">
      <w:r>
        <w:separator/>
      </w:r>
    </w:p>
  </w:footnote>
  <w:footnote w:type="continuationSeparator" w:id="0">
    <w:p w14:paraId="23D6A022" w14:textId="77777777" w:rsidR="00EA73F5" w:rsidRDefault="00EA7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E24391"/>
    <w:multiLevelType w:val="hybridMultilevel"/>
    <w:tmpl w:val="1EAABA80"/>
    <w:lvl w:ilvl="0" w:tplc="7570B08A">
      <w:start w:val="5"/>
      <w:numFmt w:val="bullet"/>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0C20A1A"/>
    <w:multiLevelType w:val="hybridMultilevel"/>
    <w:tmpl w:val="4FE8DB10"/>
    <w:lvl w:ilvl="0" w:tplc="DDD4947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22072096"/>
    <w:multiLevelType w:val="hybridMultilevel"/>
    <w:tmpl w:val="D07CD8BC"/>
    <w:lvl w:ilvl="0" w:tplc="6A58232C">
      <w:start w:val="5"/>
      <w:numFmt w:val="bullet"/>
      <w:lvlText w:val="-"/>
      <w:lvlJc w:val="left"/>
      <w:pPr>
        <w:tabs>
          <w:tab w:val="num" w:pos="1080"/>
        </w:tabs>
        <w:ind w:left="1080" w:hanging="360"/>
      </w:pPr>
      <w:rPr>
        <w:rFonts w:ascii="Arial" w:eastAsia="Times New Roman" w:hAnsi="Arial" w:cs="Aria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552B1C73"/>
    <w:multiLevelType w:val="hybridMultilevel"/>
    <w:tmpl w:val="1CC624F6"/>
    <w:lvl w:ilvl="0" w:tplc="04090005">
      <w:start w:val="1"/>
      <w:numFmt w:val="decimal"/>
      <w:lvlText w:val="%1."/>
      <w:lvlJc w:val="left"/>
      <w:pPr>
        <w:tabs>
          <w:tab w:val="num" w:pos="360"/>
        </w:tabs>
        <w:ind w:left="360" w:hanging="360"/>
      </w:p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360"/>
        </w:tabs>
        <w:ind w:left="360" w:hanging="180"/>
      </w:pPr>
    </w:lvl>
    <w:lvl w:ilvl="3" w:tplc="0409000F" w:tentative="1">
      <w:start w:val="1"/>
      <w:numFmt w:val="decimal"/>
      <w:lvlText w:val="%4."/>
      <w:lvlJc w:val="left"/>
      <w:pPr>
        <w:tabs>
          <w:tab w:val="num" w:pos="1080"/>
        </w:tabs>
        <w:ind w:left="1080" w:hanging="360"/>
      </w:pPr>
    </w:lvl>
    <w:lvl w:ilvl="4" w:tplc="04090019" w:tentative="1">
      <w:start w:val="1"/>
      <w:numFmt w:val="lowerLetter"/>
      <w:lvlText w:val="%5."/>
      <w:lvlJc w:val="left"/>
      <w:pPr>
        <w:tabs>
          <w:tab w:val="num" w:pos="1800"/>
        </w:tabs>
        <w:ind w:left="1800" w:hanging="360"/>
      </w:pPr>
    </w:lvl>
    <w:lvl w:ilvl="5" w:tplc="0409001B" w:tentative="1">
      <w:start w:val="1"/>
      <w:numFmt w:val="lowerRoman"/>
      <w:lvlText w:val="%6."/>
      <w:lvlJc w:val="right"/>
      <w:pPr>
        <w:tabs>
          <w:tab w:val="num" w:pos="2520"/>
        </w:tabs>
        <w:ind w:left="2520" w:hanging="180"/>
      </w:pPr>
    </w:lvl>
    <w:lvl w:ilvl="6" w:tplc="0409000F" w:tentative="1">
      <w:start w:val="1"/>
      <w:numFmt w:val="decimal"/>
      <w:lvlText w:val="%7."/>
      <w:lvlJc w:val="left"/>
      <w:pPr>
        <w:tabs>
          <w:tab w:val="num" w:pos="3240"/>
        </w:tabs>
        <w:ind w:left="3240" w:hanging="360"/>
      </w:pPr>
    </w:lvl>
    <w:lvl w:ilvl="7" w:tplc="04090019" w:tentative="1">
      <w:start w:val="1"/>
      <w:numFmt w:val="lowerLetter"/>
      <w:lvlText w:val="%8."/>
      <w:lvlJc w:val="left"/>
      <w:pPr>
        <w:tabs>
          <w:tab w:val="num" w:pos="3960"/>
        </w:tabs>
        <w:ind w:left="3960" w:hanging="360"/>
      </w:pPr>
    </w:lvl>
    <w:lvl w:ilvl="8" w:tplc="0409001B" w:tentative="1">
      <w:start w:val="1"/>
      <w:numFmt w:val="lowerRoman"/>
      <w:lvlText w:val="%9."/>
      <w:lvlJc w:val="right"/>
      <w:pPr>
        <w:tabs>
          <w:tab w:val="num" w:pos="4680"/>
        </w:tabs>
        <w:ind w:left="4680" w:hanging="180"/>
      </w:pPr>
    </w:lvl>
  </w:abstractNum>
  <w:abstractNum w:abstractNumId="4" w15:restartNumberingAfterBreak="0">
    <w:nsid w:val="5EB22F74"/>
    <w:multiLevelType w:val="hybridMultilevel"/>
    <w:tmpl w:val="5C5E041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ionel Leston">
    <w15:presenceInfo w15:providerId="Windows Live" w15:userId="2dcbb2381612ae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458"/>
    <w:rsid w:val="000148FB"/>
    <w:rsid w:val="0001581F"/>
    <w:rsid w:val="00016DD6"/>
    <w:rsid w:val="00024274"/>
    <w:rsid w:val="000372BB"/>
    <w:rsid w:val="000373DD"/>
    <w:rsid w:val="000423A3"/>
    <w:rsid w:val="00043A6B"/>
    <w:rsid w:val="0004650A"/>
    <w:rsid w:val="00047881"/>
    <w:rsid w:val="00051143"/>
    <w:rsid w:val="00054A38"/>
    <w:rsid w:val="000610EF"/>
    <w:rsid w:val="0006221A"/>
    <w:rsid w:val="00073722"/>
    <w:rsid w:val="00077076"/>
    <w:rsid w:val="0007712C"/>
    <w:rsid w:val="000821ED"/>
    <w:rsid w:val="0009496E"/>
    <w:rsid w:val="00095BD9"/>
    <w:rsid w:val="000A0998"/>
    <w:rsid w:val="000A10C1"/>
    <w:rsid w:val="000A13D2"/>
    <w:rsid w:val="000A291A"/>
    <w:rsid w:val="000A7DC5"/>
    <w:rsid w:val="000C0688"/>
    <w:rsid w:val="000D2123"/>
    <w:rsid w:val="000E05C0"/>
    <w:rsid w:val="000E7239"/>
    <w:rsid w:val="000F14A3"/>
    <w:rsid w:val="000F232F"/>
    <w:rsid w:val="000F6713"/>
    <w:rsid w:val="000F6A45"/>
    <w:rsid w:val="00100795"/>
    <w:rsid w:val="00102308"/>
    <w:rsid w:val="00102350"/>
    <w:rsid w:val="00104DE9"/>
    <w:rsid w:val="001117C0"/>
    <w:rsid w:val="00113418"/>
    <w:rsid w:val="00116BFF"/>
    <w:rsid w:val="00134AA9"/>
    <w:rsid w:val="0014110D"/>
    <w:rsid w:val="00145BAA"/>
    <w:rsid w:val="00146DC7"/>
    <w:rsid w:val="00147F34"/>
    <w:rsid w:val="00151629"/>
    <w:rsid w:val="00153881"/>
    <w:rsid w:val="00154856"/>
    <w:rsid w:val="00154CC6"/>
    <w:rsid w:val="001645C6"/>
    <w:rsid w:val="0017373A"/>
    <w:rsid w:val="0017489D"/>
    <w:rsid w:val="0018152A"/>
    <w:rsid w:val="00183141"/>
    <w:rsid w:val="001938F6"/>
    <w:rsid w:val="001A76E3"/>
    <w:rsid w:val="001B066B"/>
    <w:rsid w:val="001D0758"/>
    <w:rsid w:val="001D0E4D"/>
    <w:rsid w:val="001D2C37"/>
    <w:rsid w:val="001D2F3F"/>
    <w:rsid w:val="001D6B24"/>
    <w:rsid w:val="001E245B"/>
    <w:rsid w:val="001E500D"/>
    <w:rsid w:val="001E5C9F"/>
    <w:rsid w:val="001E6A51"/>
    <w:rsid w:val="001F0F4C"/>
    <w:rsid w:val="002208CF"/>
    <w:rsid w:val="00243F17"/>
    <w:rsid w:val="00244E24"/>
    <w:rsid w:val="002471F1"/>
    <w:rsid w:val="002542BD"/>
    <w:rsid w:val="002559EA"/>
    <w:rsid w:val="002612EA"/>
    <w:rsid w:val="00267D5A"/>
    <w:rsid w:val="00271417"/>
    <w:rsid w:val="00276697"/>
    <w:rsid w:val="002B0643"/>
    <w:rsid w:val="002B22A0"/>
    <w:rsid w:val="002B23EA"/>
    <w:rsid w:val="002B2908"/>
    <w:rsid w:val="002C3044"/>
    <w:rsid w:val="002C4AFA"/>
    <w:rsid w:val="002C56BD"/>
    <w:rsid w:val="002D0733"/>
    <w:rsid w:val="002D1C83"/>
    <w:rsid w:val="002E74D0"/>
    <w:rsid w:val="002F2E67"/>
    <w:rsid w:val="002F551C"/>
    <w:rsid w:val="002F5ECD"/>
    <w:rsid w:val="002F6AAD"/>
    <w:rsid w:val="00300BBB"/>
    <w:rsid w:val="00301AD9"/>
    <w:rsid w:val="003046A0"/>
    <w:rsid w:val="003050D5"/>
    <w:rsid w:val="003148DA"/>
    <w:rsid w:val="00315DEF"/>
    <w:rsid w:val="00324198"/>
    <w:rsid w:val="00330F67"/>
    <w:rsid w:val="00341FF8"/>
    <w:rsid w:val="00343633"/>
    <w:rsid w:val="003520A0"/>
    <w:rsid w:val="0035566F"/>
    <w:rsid w:val="00356244"/>
    <w:rsid w:val="00356957"/>
    <w:rsid w:val="003577A2"/>
    <w:rsid w:val="0036049B"/>
    <w:rsid w:val="0036637F"/>
    <w:rsid w:val="0037253E"/>
    <w:rsid w:val="003806FF"/>
    <w:rsid w:val="00386A43"/>
    <w:rsid w:val="00390D1D"/>
    <w:rsid w:val="003929E6"/>
    <w:rsid w:val="00392D62"/>
    <w:rsid w:val="003A2C31"/>
    <w:rsid w:val="003A5273"/>
    <w:rsid w:val="003A7AD3"/>
    <w:rsid w:val="003B3A93"/>
    <w:rsid w:val="003D4151"/>
    <w:rsid w:val="003E1CBD"/>
    <w:rsid w:val="003E774C"/>
    <w:rsid w:val="003F1519"/>
    <w:rsid w:val="003F3BF3"/>
    <w:rsid w:val="003F47AE"/>
    <w:rsid w:val="00402A78"/>
    <w:rsid w:val="00404FB8"/>
    <w:rsid w:val="0040763F"/>
    <w:rsid w:val="00412A68"/>
    <w:rsid w:val="00415065"/>
    <w:rsid w:val="004249AF"/>
    <w:rsid w:val="004256E5"/>
    <w:rsid w:val="00425A7F"/>
    <w:rsid w:val="00430396"/>
    <w:rsid w:val="00450EA3"/>
    <w:rsid w:val="004579A0"/>
    <w:rsid w:val="00481DCF"/>
    <w:rsid w:val="00482DEC"/>
    <w:rsid w:val="004842A4"/>
    <w:rsid w:val="00485A55"/>
    <w:rsid w:val="004A0DF1"/>
    <w:rsid w:val="004B04A2"/>
    <w:rsid w:val="004B1F04"/>
    <w:rsid w:val="004B5E4E"/>
    <w:rsid w:val="004C2F82"/>
    <w:rsid w:val="004C6665"/>
    <w:rsid w:val="004D2B56"/>
    <w:rsid w:val="004D4423"/>
    <w:rsid w:val="004E0D16"/>
    <w:rsid w:val="004F547E"/>
    <w:rsid w:val="005042FF"/>
    <w:rsid w:val="00505352"/>
    <w:rsid w:val="00511131"/>
    <w:rsid w:val="0051572F"/>
    <w:rsid w:val="005237D9"/>
    <w:rsid w:val="00524E92"/>
    <w:rsid w:val="00526C58"/>
    <w:rsid w:val="005301B7"/>
    <w:rsid w:val="0053165A"/>
    <w:rsid w:val="00531B81"/>
    <w:rsid w:val="005327D8"/>
    <w:rsid w:val="00535A30"/>
    <w:rsid w:val="005501ED"/>
    <w:rsid w:val="00551B69"/>
    <w:rsid w:val="00557B0C"/>
    <w:rsid w:val="00562D7C"/>
    <w:rsid w:val="0056407B"/>
    <w:rsid w:val="0057402E"/>
    <w:rsid w:val="0057704E"/>
    <w:rsid w:val="00583A3F"/>
    <w:rsid w:val="005861E0"/>
    <w:rsid w:val="00586859"/>
    <w:rsid w:val="00586AAE"/>
    <w:rsid w:val="00586DD0"/>
    <w:rsid w:val="00591E1D"/>
    <w:rsid w:val="005A4A60"/>
    <w:rsid w:val="005B424B"/>
    <w:rsid w:val="005B6A85"/>
    <w:rsid w:val="005C5ED4"/>
    <w:rsid w:val="005C711D"/>
    <w:rsid w:val="005D057D"/>
    <w:rsid w:val="005D118B"/>
    <w:rsid w:val="005D1709"/>
    <w:rsid w:val="005D264F"/>
    <w:rsid w:val="005D6598"/>
    <w:rsid w:val="005E14E9"/>
    <w:rsid w:val="005E75D1"/>
    <w:rsid w:val="005F6FAF"/>
    <w:rsid w:val="00601571"/>
    <w:rsid w:val="00603EF6"/>
    <w:rsid w:val="0062174C"/>
    <w:rsid w:val="00627614"/>
    <w:rsid w:val="00630DBD"/>
    <w:rsid w:val="00631DC4"/>
    <w:rsid w:val="00633536"/>
    <w:rsid w:val="006421A7"/>
    <w:rsid w:val="00647697"/>
    <w:rsid w:val="00651CF4"/>
    <w:rsid w:val="0065436A"/>
    <w:rsid w:val="00654C39"/>
    <w:rsid w:val="00655002"/>
    <w:rsid w:val="00655E85"/>
    <w:rsid w:val="00664924"/>
    <w:rsid w:val="00674217"/>
    <w:rsid w:val="0068170D"/>
    <w:rsid w:val="00692C18"/>
    <w:rsid w:val="0069721D"/>
    <w:rsid w:val="006B0ABE"/>
    <w:rsid w:val="006B1CE1"/>
    <w:rsid w:val="006B2984"/>
    <w:rsid w:val="006B3393"/>
    <w:rsid w:val="006B7FCB"/>
    <w:rsid w:val="006C1D65"/>
    <w:rsid w:val="006C5ED7"/>
    <w:rsid w:val="006E064B"/>
    <w:rsid w:val="006E42C0"/>
    <w:rsid w:val="006E43F1"/>
    <w:rsid w:val="006E4CE8"/>
    <w:rsid w:val="006E6BA6"/>
    <w:rsid w:val="006F4453"/>
    <w:rsid w:val="007033BA"/>
    <w:rsid w:val="00705D70"/>
    <w:rsid w:val="00706C36"/>
    <w:rsid w:val="00707551"/>
    <w:rsid w:val="007237BE"/>
    <w:rsid w:val="007262DA"/>
    <w:rsid w:val="007342ED"/>
    <w:rsid w:val="00737B4C"/>
    <w:rsid w:val="007400BD"/>
    <w:rsid w:val="007450C3"/>
    <w:rsid w:val="0074759D"/>
    <w:rsid w:val="00747C82"/>
    <w:rsid w:val="00753857"/>
    <w:rsid w:val="0075671E"/>
    <w:rsid w:val="00763BB0"/>
    <w:rsid w:val="00770DE4"/>
    <w:rsid w:val="007739D2"/>
    <w:rsid w:val="00786360"/>
    <w:rsid w:val="007878FA"/>
    <w:rsid w:val="0079014D"/>
    <w:rsid w:val="00790B21"/>
    <w:rsid w:val="007A1D7B"/>
    <w:rsid w:val="007A23EB"/>
    <w:rsid w:val="007A7FF7"/>
    <w:rsid w:val="007B4383"/>
    <w:rsid w:val="007B4CDC"/>
    <w:rsid w:val="007C69C1"/>
    <w:rsid w:val="007D517F"/>
    <w:rsid w:val="007D5865"/>
    <w:rsid w:val="007D71AD"/>
    <w:rsid w:val="007D7274"/>
    <w:rsid w:val="007E07C1"/>
    <w:rsid w:val="007E396E"/>
    <w:rsid w:val="007E60D4"/>
    <w:rsid w:val="007F226F"/>
    <w:rsid w:val="00801964"/>
    <w:rsid w:val="008061C0"/>
    <w:rsid w:val="008404DF"/>
    <w:rsid w:val="00853E40"/>
    <w:rsid w:val="00864B3F"/>
    <w:rsid w:val="00867FCC"/>
    <w:rsid w:val="00873F89"/>
    <w:rsid w:val="00880ED1"/>
    <w:rsid w:val="00883CB0"/>
    <w:rsid w:val="00883D57"/>
    <w:rsid w:val="00886D8B"/>
    <w:rsid w:val="00895336"/>
    <w:rsid w:val="008A2A20"/>
    <w:rsid w:val="008A47D4"/>
    <w:rsid w:val="008B78CF"/>
    <w:rsid w:val="008C021F"/>
    <w:rsid w:val="008C1D7C"/>
    <w:rsid w:val="008C38D0"/>
    <w:rsid w:val="008C7840"/>
    <w:rsid w:val="008D143A"/>
    <w:rsid w:val="008D1593"/>
    <w:rsid w:val="008D5F17"/>
    <w:rsid w:val="008D6171"/>
    <w:rsid w:val="008D6D4B"/>
    <w:rsid w:val="008F27EE"/>
    <w:rsid w:val="008F4B1D"/>
    <w:rsid w:val="009007DE"/>
    <w:rsid w:val="009041C3"/>
    <w:rsid w:val="00905DB8"/>
    <w:rsid w:val="00907EA8"/>
    <w:rsid w:val="00916647"/>
    <w:rsid w:val="00924362"/>
    <w:rsid w:val="009267C4"/>
    <w:rsid w:val="009268E5"/>
    <w:rsid w:val="009361AF"/>
    <w:rsid w:val="00941A4F"/>
    <w:rsid w:val="009475B7"/>
    <w:rsid w:val="00950090"/>
    <w:rsid w:val="0095369B"/>
    <w:rsid w:val="009570F2"/>
    <w:rsid w:val="009747E2"/>
    <w:rsid w:val="009836D3"/>
    <w:rsid w:val="00991923"/>
    <w:rsid w:val="0099235C"/>
    <w:rsid w:val="009954AB"/>
    <w:rsid w:val="009954AC"/>
    <w:rsid w:val="009A1DD9"/>
    <w:rsid w:val="009A305A"/>
    <w:rsid w:val="009A6F94"/>
    <w:rsid w:val="009D26C9"/>
    <w:rsid w:val="009D2E39"/>
    <w:rsid w:val="009D7028"/>
    <w:rsid w:val="009E3A93"/>
    <w:rsid w:val="009E7BCA"/>
    <w:rsid w:val="009F4C2C"/>
    <w:rsid w:val="009F5B1F"/>
    <w:rsid w:val="00A050E9"/>
    <w:rsid w:val="00A10799"/>
    <w:rsid w:val="00A159A2"/>
    <w:rsid w:val="00A1684C"/>
    <w:rsid w:val="00A20AC6"/>
    <w:rsid w:val="00A22978"/>
    <w:rsid w:val="00A258DB"/>
    <w:rsid w:val="00A339CF"/>
    <w:rsid w:val="00A3421E"/>
    <w:rsid w:val="00A36867"/>
    <w:rsid w:val="00A4005A"/>
    <w:rsid w:val="00A4144D"/>
    <w:rsid w:val="00A45C16"/>
    <w:rsid w:val="00A72595"/>
    <w:rsid w:val="00A73103"/>
    <w:rsid w:val="00A75978"/>
    <w:rsid w:val="00A76D7C"/>
    <w:rsid w:val="00A823C7"/>
    <w:rsid w:val="00A84AD9"/>
    <w:rsid w:val="00A85308"/>
    <w:rsid w:val="00A85FC0"/>
    <w:rsid w:val="00A9222F"/>
    <w:rsid w:val="00AA6E73"/>
    <w:rsid w:val="00AE522B"/>
    <w:rsid w:val="00AF4CDC"/>
    <w:rsid w:val="00B00CFF"/>
    <w:rsid w:val="00B023A1"/>
    <w:rsid w:val="00B05A77"/>
    <w:rsid w:val="00B1515D"/>
    <w:rsid w:val="00B2069D"/>
    <w:rsid w:val="00B217D9"/>
    <w:rsid w:val="00B246ED"/>
    <w:rsid w:val="00B25FCC"/>
    <w:rsid w:val="00B336A9"/>
    <w:rsid w:val="00B3493D"/>
    <w:rsid w:val="00B40D2D"/>
    <w:rsid w:val="00B430A6"/>
    <w:rsid w:val="00B45921"/>
    <w:rsid w:val="00B51645"/>
    <w:rsid w:val="00B57396"/>
    <w:rsid w:val="00B61B1A"/>
    <w:rsid w:val="00B63BBA"/>
    <w:rsid w:val="00B65E7C"/>
    <w:rsid w:val="00B65F15"/>
    <w:rsid w:val="00B6699F"/>
    <w:rsid w:val="00B7180C"/>
    <w:rsid w:val="00B71840"/>
    <w:rsid w:val="00B71A00"/>
    <w:rsid w:val="00B733A0"/>
    <w:rsid w:val="00B74301"/>
    <w:rsid w:val="00B83C61"/>
    <w:rsid w:val="00B91817"/>
    <w:rsid w:val="00B92BB9"/>
    <w:rsid w:val="00B97F34"/>
    <w:rsid w:val="00BA2FCE"/>
    <w:rsid w:val="00BA5B7E"/>
    <w:rsid w:val="00BB0ADE"/>
    <w:rsid w:val="00BB0C7E"/>
    <w:rsid w:val="00BB28C6"/>
    <w:rsid w:val="00BC37D9"/>
    <w:rsid w:val="00BC558A"/>
    <w:rsid w:val="00BC5C84"/>
    <w:rsid w:val="00BD3944"/>
    <w:rsid w:val="00BD5A81"/>
    <w:rsid w:val="00BD7419"/>
    <w:rsid w:val="00BE236B"/>
    <w:rsid w:val="00BF02E0"/>
    <w:rsid w:val="00BF0918"/>
    <w:rsid w:val="00BF7CAE"/>
    <w:rsid w:val="00C00DA9"/>
    <w:rsid w:val="00C03D6E"/>
    <w:rsid w:val="00C05A46"/>
    <w:rsid w:val="00C104CC"/>
    <w:rsid w:val="00C120C9"/>
    <w:rsid w:val="00C1221D"/>
    <w:rsid w:val="00C12FCA"/>
    <w:rsid w:val="00C15CA3"/>
    <w:rsid w:val="00C17290"/>
    <w:rsid w:val="00C201B9"/>
    <w:rsid w:val="00C30A68"/>
    <w:rsid w:val="00C30C20"/>
    <w:rsid w:val="00C31970"/>
    <w:rsid w:val="00C37668"/>
    <w:rsid w:val="00C43583"/>
    <w:rsid w:val="00C52201"/>
    <w:rsid w:val="00C52667"/>
    <w:rsid w:val="00C568A5"/>
    <w:rsid w:val="00C628E6"/>
    <w:rsid w:val="00C63594"/>
    <w:rsid w:val="00C67BE2"/>
    <w:rsid w:val="00C718AD"/>
    <w:rsid w:val="00C71B50"/>
    <w:rsid w:val="00C7222E"/>
    <w:rsid w:val="00CA1B9E"/>
    <w:rsid w:val="00CB3F91"/>
    <w:rsid w:val="00CC0819"/>
    <w:rsid w:val="00CC38DF"/>
    <w:rsid w:val="00CD3AF9"/>
    <w:rsid w:val="00CD4E90"/>
    <w:rsid w:val="00CD6D98"/>
    <w:rsid w:val="00CE11A3"/>
    <w:rsid w:val="00CE358D"/>
    <w:rsid w:val="00CF506D"/>
    <w:rsid w:val="00CF5DF8"/>
    <w:rsid w:val="00D01D74"/>
    <w:rsid w:val="00D01F81"/>
    <w:rsid w:val="00D05296"/>
    <w:rsid w:val="00D13D81"/>
    <w:rsid w:val="00D20E10"/>
    <w:rsid w:val="00D260B5"/>
    <w:rsid w:val="00D26F50"/>
    <w:rsid w:val="00D26F90"/>
    <w:rsid w:val="00D308AB"/>
    <w:rsid w:val="00D45D62"/>
    <w:rsid w:val="00D46C3C"/>
    <w:rsid w:val="00D51781"/>
    <w:rsid w:val="00D6056C"/>
    <w:rsid w:val="00D626A1"/>
    <w:rsid w:val="00D73F52"/>
    <w:rsid w:val="00D742B9"/>
    <w:rsid w:val="00D7483A"/>
    <w:rsid w:val="00DA3A58"/>
    <w:rsid w:val="00DA5F1B"/>
    <w:rsid w:val="00DB56A2"/>
    <w:rsid w:val="00DC36A6"/>
    <w:rsid w:val="00DE6018"/>
    <w:rsid w:val="00DE645A"/>
    <w:rsid w:val="00DE6900"/>
    <w:rsid w:val="00DF0484"/>
    <w:rsid w:val="00DF2833"/>
    <w:rsid w:val="00E00B3A"/>
    <w:rsid w:val="00E1060A"/>
    <w:rsid w:val="00E2236B"/>
    <w:rsid w:val="00E31213"/>
    <w:rsid w:val="00E40613"/>
    <w:rsid w:val="00E410C6"/>
    <w:rsid w:val="00E42B0F"/>
    <w:rsid w:val="00E4477A"/>
    <w:rsid w:val="00E53EE7"/>
    <w:rsid w:val="00E5489F"/>
    <w:rsid w:val="00E61E3F"/>
    <w:rsid w:val="00E74094"/>
    <w:rsid w:val="00E77FD7"/>
    <w:rsid w:val="00E80458"/>
    <w:rsid w:val="00E84DBB"/>
    <w:rsid w:val="00E86AE2"/>
    <w:rsid w:val="00EA0F56"/>
    <w:rsid w:val="00EA7377"/>
    <w:rsid w:val="00EA73F5"/>
    <w:rsid w:val="00EB1D65"/>
    <w:rsid w:val="00EC0FA9"/>
    <w:rsid w:val="00EC16B9"/>
    <w:rsid w:val="00EC6917"/>
    <w:rsid w:val="00EC7D4A"/>
    <w:rsid w:val="00ED3017"/>
    <w:rsid w:val="00EE11CD"/>
    <w:rsid w:val="00EE2665"/>
    <w:rsid w:val="00F044FC"/>
    <w:rsid w:val="00F05B3B"/>
    <w:rsid w:val="00F20F25"/>
    <w:rsid w:val="00F33D85"/>
    <w:rsid w:val="00F41BDE"/>
    <w:rsid w:val="00F422E3"/>
    <w:rsid w:val="00F45F0C"/>
    <w:rsid w:val="00F550AB"/>
    <w:rsid w:val="00F602B4"/>
    <w:rsid w:val="00F70734"/>
    <w:rsid w:val="00F73B46"/>
    <w:rsid w:val="00F83BDD"/>
    <w:rsid w:val="00F85530"/>
    <w:rsid w:val="00F86037"/>
    <w:rsid w:val="00F86594"/>
    <w:rsid w:val="00F877FE"/>
    <w:rsid w:val="00F91BD2"/>
    <w:rsid w:val="00FA0678"/>
    <w:rsid w:val="00FA496A"/>
    <w:rsid w:val="00FA5F28"/>
    <w:rsid w:val="00FB1C2B"/>
    <w:rsid w:val="00FC57FA"/>
    <w:rsid w:val="00FD2B3C"/>
    <w:rsid w:val="00FD51FD"/>
    <w:rsid w:val="00FD7F76"/>
    <w:rsid w:val="00FE198D"/>
    <w:rsid w:val="00FE4006"/>
    <w:rsid w:val="00FE6AE1"/>
    <w:rsid w:val="00FF4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8365CA"/>
  <w15:docId w15:val="{8331C480-F55E-42B0-81F3-488ACC402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0458"/>
    <w:rPr>
      <w:sz w:val="24"/>
      <w:szCs w:val="24"/>
      <w:lang w:val="en-CA" w:eastAsia="en-CA"/>
    </w:rPr>
  </w:style>
  <w:style w:type="paragraph" w:styleId="Heading1">
    <w:name w:val="heading 1"/>
    <w:basedOn w:val="Normal"/>
    <w:next w:val="Normal"/>
    <w:qFormat/>
    <w:rsid w:val="00D26F50"/>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5B424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8C38D0"/>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tivity">
    <w:name w:val="activity"/>
    <w:basedOn w:val="Normal"/>
    <w:rsid w:val="00B336A9"/>
    <w:rPr>
      <w:rFonts w:cs="Arial"/>
      <w:sz w:val="20"/>
    </w:rPr>
  </w:style>
  <w:style w:type="paragraph" w:customStyle="1" w:styleId="CHNo">
    <w:name w:val="CH. No."/>
    <w:basedOn w:val="Heading1"/>
    <w:autoRedefine/>
    <w:rsid w:val="00B45921"/>
    <w:pPr>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after="240" w:line="480" w:lineRule="auto"/>
    </w:pPr>
    <w:rPr>
      <w:rFonts w:ascii="Times New Roman" w:hAnsi="Times New Roman" w:cs="Times New Roman"/>
      <w:bCs w:val="0"/>
      <w:color w:val="000000"/>
      <w:kern w:val="0"/>
      <w:sz w:val="24"/>
      <w:szCs w:val="20"/>
    </w:rPr>
  </w:style>
  <w:style w:type="paragraph" w:customStyle="1" w:styleId="Chaptertitle">
    <w:name w:val="Chapter title"/>
    <w:basedOn w:val="Heading1"/>
    <w:rsid w:val="004D4423"/>
    <w:pPr>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after="240" w:line="480" w:lineRule="auto"/>
    </w:pPr>
    <w:rPr>
      <w:rFonts w:ascii="Times New Roman" w:hAnsi="Times New Roman" w:cs="Times New Roman"/>
      <w:bCs w:val="0"/>
      <w:color w:val="000000"/>
      <w:kern w:val="0"/>
      <w:sz w:val="24"/>
      <w:szCs w:val="20"/>
    </w:rPr>
  </w:style>
  <w:style w:type="table" w:styleId="TableGrid">
    <w:name w:val="Table Grid"/>
    <w:basedOn w:val="TableNormal"/>
    <w:uiPriority w:val="59"/>
    <w:rsid w:val="00E8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8C38D0"/>
    <w:pPr>
      <w:tabs>
        <w:tab w:val="center" w:pos="4320"/>
        <w:tab w:val="right" w:pos="8640"/>
      </w:tabs>
    </w:pPr>
  </w:style>
  <w:style w:type="paragraph" w:styleId="Footer">
    <w:name w:val="footer"/>
    <w:basedOn w:val="Normal"/>
    <w:rsid w:val="008C38D0"/>
    <w:pPr>
      <w:tabs>
        <w:tab w:val="center" w:pos="4320"/>
        <w:tab w:val="right" w:pos="8640"/>
      </w:tabs>
    </w:pPr>
  </w:style>
  <w:style w:type="character" w:styleId="Emphasis">
    <w:name w:val="Emphasis"/>
    <w:basedOn w:val="DefaultParagraphFont"/>
    <w:qFormat/>
    <w:rsid w:val="007450C3"/>
    <w:rPr>
      <w:i/>
      <w:iCs/>
    </w:rPr>
  </w:style>
  <w:style w:type="paragraph" w:styleId="BalloonText">
    <w:name w:val="Balloon Text"/>
    <w:basedOn w:val="Normal"/>
    <w:link w:val="BalloonTextChar"/>
    <w:semiHidden/>
    <w:unhideWhenUsed/>
    <w:rsid w:val="0004650A"/>
    <w:rPr>
      <w:rFonts w:ascii="Segoe UI" w:hAnsi="Segoe UI" w:cs="Segoe UI"/>
      <w:sz w:val="18"/>
      <w:szCs w:val="18"/>
    </w:rPr>
  </w:style>
  <w:style w:type="character" w:customStyle="1" w:styleId="BalloonTextChar">
    <w:name w:val="Balloon Text Char"/>
    <w:basedOn w:val="DefaultParagraphFont"/>
    <w:link w:val="BalloonText"/>
    <w:semiHidden/>
    <w:rsid w:val="0004650A"/>
    <w:rPr>
      <w:rFonts w:ascii="Segoe UI" w:hAnsi="Segoe UI" w:cs="Segoe UI"/>
      <w:sz w:val="18"/>
      <w:szCs w:val="18"/>
      <w:lang w:val="en-CA" w:eastAsia="en-CA"/>
    </w:rPr>
  </w:style>
  <w:style w:type="character" w:styleId="CommentReference">
    <w:name w:val="annotation reference"/>
    <w:basedOn w:val="DefaultParagraphFont"/>
    <w:semiHidden/>
    <w:unhideWhenUsed/>
    <w:rsid w:val="000A13D2"/>
    <w:rPr>
      <w:sz w:val="16"/>
      <w:szCs w:val="16"/>
    </w:rPr>
  </w:style>
  <w:style w:type="paragraph" w:styleId="CommentText">
    <w:name w:val="annotation text"/>
    <w:basedOn w:val="Normal"/>
    <w:link w:val="CommentTextChar"/>
    <w:semiHidden/>
    <w:unhideWhenUsed/>
    <w:rsid w:val="000A13D2"/>
    <w:rPr>
      <w:sz w:val="20"/>
      <w:szCs w:val="20"/>
    </w:rPr>
  </w:style>
  <w:style w:type="character" w:customStyle="1" w:styleId="CommentTextChar">
    <w:name w:val="Comment Text Char"/>
    <w:basedOn w:val="DefaultParagraphFont"/>
    <w:link w:val="CommentText"/>
    <w:semiHidden/>
    <w:rsid w:val="000A13D2"/>
    <w:rPr>
      <w:lang w:val="en-CA" w:eastAsia="en-CA"/>
    </w:rPr>
  </w:style>
  <w:style w:type="paragraph" w:styleId="CommentSubject">
    <w:name w:val="annotation subject"/>
    <w:basedOn w:val="CommentText"/>
    <w:next w:val="CommentText"/>
    <w:link w:val="CommentSubjectChar"/>
    <w:semiHidden/>
    <w:unhideWhenUsed/>
    <w:rsid w:val="000A13D2"/>
    <w:rPr>
      <w:b/>
      <w:bCs/>
    </w:rPr>
  </w:style>
  <w:style w:type="character" w:customStyle="1" w:styleId="CommentSubjectChar">
    <w:name w:val="Comment Subject Char"/>
    <w:basedOn w:val="CommentTextChar"/>
    <w:link w:val="CommentSubject"/>
    <w:semiHidden/>
    <w:rsid w:val="000A13D2"/>
    <w:rPr>
      <w:b/>
      <w:bCs/>
      <w:lang w:val="en-CA" w:eastAsia="en-CA"/>
    </w:rPr>
  </w:style>
  <w:style w:type="paragraph" w:styleId="BodyText">
    <w:name w:val="Body Text"/>
    <w:basedOn w:val="Normal"/>
    <w:link w:val="BodyTextChar"/>
    <w:qFormat/>
    <w:rsid w:val="00C05A46"/>
    <w:pPr>
      <w:spacing w:before="180" w:after="180"/>
    </w:pPr>
    <w:rPr>
      <w:rFonts w:asciiTheme="minorHAnsi" w:eastAsiaTheme="minorHAnsi" w:hAnsiTheme="minorHAnsi" w:cstheme="minorBidi"/>
      <w:lang w:val="en-US" w:eastAsia="en-US"/>
    </w:rPr>
  </w:style>
  <w:style w:type="character" w:customStyle="1" w:styleId="BodyTextChar">
    <w:name w:val="Body Text Char"/>
    <w:basedOn w:val="DefaultParagraphFont"/>
    <w:link w:val="BodyText"/>
    <w:rsid w:val="00C05A46"/>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C05A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tiff"/><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tiff"/><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866</TotalTime>
  <Pages>113</Pages>
  <Words>14062</Words>
  <Characters>79878</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Paper</vt:lpstr>
    </vt:vector>
  </TitlesOfParts>
  <Company>NRCAN-RNCAN</Company>
  <LinksUpToDate>false</LinksUpToDate>
  <CharactersWithSpaces>93753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dc:title>
  <dc:creator>Mike Wulder</dc:creator>
  <cp:lastModifiedBy>Lionel Leston</cp:lastModifiedBy>
  <cp:revision>243</cp:revision>
  <dcterms:created xsi:type="dcterms:W3CDTF">2020-04-20T17:04:00Z</dcterms:created>
  <dcterms:modified xsi:type="dcterms:W3CDTF">2020-05-04T14:55:00Z</dcterms:modified>
</cp:coreProperties>
</file>